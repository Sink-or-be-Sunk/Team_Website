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C2C31" w14:textId="77777777" w:rsidR="00DC2D90" w:rsidRPr="00D01EEE" w:rsidRDefault="00C53E7B" w:rsidP="00E24E15">
      <w:pPr>
        <w:pStyle w:val="Title"/>
        <w:rPr>
          <w:szCs w:val="28"/>
        </w:rPr>
      </w:pPr>
      <w:r>
        <w:t>Reliability an</w:t>
      </w:r>
      <w:r w:rsidR="00F32F28">
        <w:t>d</w:t>
      </w:r>
      <w:r>
        <w:t xml:space="preserve"> Safety Analysis</w:t>
      </w:r>
    </w:p>
    <w:p w14:paraId="29D6B04F" w14:textId="77777777" w:rsidR="00DC2D90" w:rsidRDefault="00041281" w:rsidP="004329FF">
      <w:pPr>
        <w:pStyle w:val="Title"/>
        <w:rPr>
          <w:i/>
          <w:sz w:val="24"/>
        </w:rPr>
      </w:pPr>
      <w:r>
        <w:rPr>
          <w:i/>
          <w:sz w:val="24"/>
        </w:rPr>
        <w:t xml:space="preserve"> </w:t>
      </w:r>
    </w:p>
    <w:p w14:paraId="65F35C6E" w14:textId="2091E389" w:rsidR="00444A30" w:rsidRDefault="00444A30" w:rsidP="5071BA91">
      <w:pPr>
        <w:pStyle w:val="Title"/>
        <w:jc w:val="left"/>
        <w:rPr>
          <w:sz w:val="24"/>
          <w:szCs w:val="24"/>
        </w:rPr>
      </w:pPr>
      <w:r w:rsidRPr="5071BA91">
        <w:rPr>
          <w:sz w:val="24"/>
          <w:szCs w:val="24"/>
        </w:rPr>
        <w:t xml:space="preserve">Year: </w:t>
      </w:r>
      <w:r w:rsidR="611EB0F2" w:rsidRPr="5071BA91">
        <w:rPr>
          <w:sz w:val="24"/>
          <w:szCs w:val="24"/>
        </w:rPr>
        <w:t>2021</w:t>
      </w:r>
      <w:r>
        <w:tab/>
      </w:r>
      <w:r w:rsidRPr="5071BA91">
        <w:rPr>
          <w:sz w:val="24"/>
          <w:szCs w:val="24"/>
        </w:rPr>
        <w:t xml:space="preserve">Semester: </w:t>
      </w:r>
      <w:r w:rsidR="04C52042" w:rsidRPr="5071BA91">
        <w:rPr>
          <w:sz w:val="24"/>
          <w:szCs w:val="24"/>
        </w:rPr>
        <w:t>Fall</w:t>
      </w:r>
      <w:r>
        <w:tab/>
      </w:r>
      <w:r w:rsidRPr="5071BA91">
        <w:rPr>
          <w:sz w:val="24"/>
          <w:szCs w:val="24"/>
        </w:rPr>
        <w:t xml:space="preserve">Team: </w:t>
      </w:r>
      <w:r w:rsidR="68934F68" w:rsidRPr="5071BA91">
        <w:rPr>
          <w:sz w:val="24"/>
          <w:szCs w:val="24"/>
        </w:rPr>
        <w:t>8</w:t>
      </w:r>
    </w:p>
    <w:p w14:paraId="3A0BEAAD" w14:textId="4A5E651E" w:rsidR="00444A30" w:rsidRDefault="00444A30" w:rsidP="5071BA91">
      <w:pPr>
        <w:pStyle w:val="Title"/>
        <w:jc w:val="left"/>
        <w:rPr>
          <w:sz w:val="24"/>
          <w:szCs w:val="24"/>
        </w:rPr>
      </w:pPr>
      <w:r w:rsidRPr="5071BA91">
        <w:rPr>
          <w:sz w:val="24"/>
          <w:szCs w:val="24"/>
        </w:rPr>
        <w:t>Project:</w:t>
      </w:r>
      <w:r w:rsidR="0F6B7041" w:rsidRPr="5071BA91">
        <w:rPr>
          <w:sz w:val="24"/>
          <w:szCs w:val="24"/>
        </w:rPr>
        <w:t xml:space="preserve"> Sink or be Sunk</w:t>
      </w:r>
    </w:p>
    <w:p w14:paraId="29150E60" w14:textId="06F96830" w:rsidR="00444A30" w:rsidRDefault="00444A30" w:rsidP="5071BA91">
      <w:pPr>
        <w:pStyle w:val="Title"/>
        <w:jc w:val="left"/>
        <w:rPr>
          <w:b w:val="0"/>
          <w:noProof/>
          <w:sz w:val="24"/>
          <w:szCs w:val="24"/>
        </w:rPr>
      </w:pPr>
      <w:r w:rsidRPr="5071BA91">
        <w:rPr>
          <w:sz w:val="24"/>
          <w:szCs w:val="24"/>
        </w:rPr>
        <w:t xml:space="preserve">Creation Date: </w:t>
      </w:r>
      <w:r w:rsidR="3221694A" w:rsidRPr="5071BA91">
        <w:rPr>
          <w:sz w:val="24"/>
          <w:szCs w:val="24"/>
        </w:rPr>
        <w:t xml:space="preserve">October 2, </w:t>
      </w:r>
      <w:proofErr w:type="gramStart"/>
      <w:r w:rsidR="3221694A" w:rsidRPr="5071BA91">
        <w:rPr>
          <w:sz w:val="24"/>
          <w:szCs w:val="24"/>
        </w:rPr>
        <w:t>2021</w:t>
      </w:r>
      <w:proofErr w:type="gramEnd"/>
      <w:r>
        <w:tab/>
      </w:r>
      <w:r>
        <w:tab/>
      </w:r>
      <w:r w:rsidRPr="5071BA91">
        <w:rPr>
          <w:sz w:val="24"/>
          <w:szCs w:val="24"/>
        </w:rPr>
        <w:t>Last Modified:</w:t>
      </w:r>
      <w:r w:rsidR="1FFF1211" w:rsidRPr="5071BA91">
        <w:rPr>
          <w:sz w:val="24"/>
          <w:szCs w:val="24"/>
        </w:rPr>
        <w:t xml:space="preserve"> October 5, 2021</w:t>
      </w:r>
    </w:p>
    <w:p w14:paraId="780E3C9D" w14:textId="34F41B59" w:rsidR="004329FF" w:rsidRPr="00444A30" w:rsidRDefault="00444A30" w:rsidP="00444A30">
      <w:pPr>
        <w:pStyle w:val="Title"/>
        <w:jc w:val="left"/>
        <w:rPr>
          <w:sz w:val="24"/>
          <w:szCs w:val="24"/>
        </w:rPr>
      </w:pPr>
      <w:r w:rsidRPr="5071BA91">
        <w:rPr>
          <w:sz w:val="24"/>
          <w:szCs w:val="24"/>
        </w:rPr>
        <w:t xml:space="preserve">Author:  </w:t>
      </w:r>
      <w:r w:rsidR="48019B2C" w:rsidRPr="5071BA91">
        <w:rPr>
          <w:sz w:val="24"/>
          <w:szCs w:val="24"/>
        </w:rPr>
        <w:t xml:space="preserve">Garrett </w:t>
      </w:r>
      <w:proofErr w:type="spellStart"/>
      <w:r w:rsidR="48019B2C" w:rsidRPr="5071BA91">
        <w:rPr>
          <w:sz w:val="24"/>
          <w:szCs w:val="24"/>
        </w:rPr>
        <w:t>Brillhart</w:t>
      </w:r>
      <w:proofErr w:type="spellEnd"/>
      <w:r>
        <w:tab/>
      </w:r>
      <w:r w:rsidRPr="5071BA91">
        <w:rPr>
          <w:sz w:val="24"/>
          <w:szCs w:val="24"/>
        </w:rPr>
        <w:t xml:space="preserve">Email: </w:t>
      </w:r>
      <w:r w:rsidR="32D88B2B" w:rsidRPr="5071BA91">
        <w:rPr>
          <w:sz w:val="24"/>
          <w:szCs w:val="24"/>
        </w:rPr>
        <w:t>gbrillha@purdue.edu</w:t>
      </w:r>
    </w:p>
    <w:p w14:paraId="672A6659" w14:textId="77777777" w:rsidR="00444A30" w:rsidRDefault="00444A30" w:rsidP="004329FF">
      <w:pPr>
        <w:pStyle w:val="Title"/>
        <w:jc w:val="left"/>
        <w:rPr>
          <w:sz w:val="24"/>
        </w:rPr>
      </w:pPr>
    </w:p>
    <w:p w14:paraId="2BBB59D5" w14:textId="77777777" w:rsidR="004329FF" w:rsidRPr="00FF1987" w:rsidRDefault="004329FF" w:rsidP="004329FF">
      <w:pPr>
        <w:pStyle w:val="Title"/>
        <w:jc w:val="left"/>
        <w:rPr>
          <w:sz w:val="24"/>
        </w:rPr>
      </w:pPr>
      <w:r>
        <w:rPr>
          <w:sz w:val="24"/>
        </w:rPr>
        <w:t>Assignment Evaluation:</w:t>
      </w:r>
    </w:p>
    <w:p w14:paraId="0A37501D" w14:textId="77777777" w:rsidR="004329FF" w:rsidRDefault="004329FF" w:rsidP="004329FF">
      <w:pPr>
        <w:pStyle w:val="Title"/>
        <w:jc w:val="left"/>
        <w:rPr>
          <w:sz w:val="24"/>
        </w:rPr>
      </w:pPr>
    </w:p>
    <w:tbl>
      <w:tblPr>
        <w:tblW w:w="9719" w:type="dxa"/>
        <w:tblInd w:w="93" w:type="dxa"/>
        <w:tblLook w:val="04A0" w:firstRow="1" w:lastRow="0" w:firstColumn="1" w:lastColumn="0" w:noHBand="0" w:noVBand="1"/>
      </w:tblPr>
      <w:tblGrid>
        <w:gridCol w:w="2625"/>
        <w:gridCol w:w="1260"/>
        <w:gridCol w:w="900"/>
        <w:gridCol w:w="900"/>
        <w:gridCol w:w="4034"/>
      </w:tblGrid>
      <w:tr w:rsidR="002B155A" w:rsidRPr="00787F03" w14:paraId="1B1F6E8D" w14:textId="77777777" w:rsidTr="006C2D4B">
        <w:trPr>
          <w:trHeight w:val="266"/>
        </w:trPr>
        <w:tc>
          <w:tcPr>
            <w:tcW w:w="2625"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769726BA" w14:textId="77777777" w:rsidR="004329FF" w:rsidRPr="00787F03" w:rsidRDefault="004329FF" w:rsidP="000C0794">
            <w:pPr>
              <w:jc w:val="center"/>
              <w:rPr>
                <w:rFonts w:ascii="Calibri" w:hAnsi="Calibri"/>
                <w:b/>
                <w:bCs/>
                <w:color w:val="000000"/>
                <w:sz w:val="22"/>
                <w:szCs w:val="22"/>
              </w:rPr>
            </w:pPr>
            <w:r w:rsidRPr="00787F03">
              <w:rPr>
                <w:rFonts w:ascii="Calibri" w:hAnsi="Calibri"/>
                <w:b/>
                <w:bCs/>
                <w:color w:val="000000"/>
                <w:sz w:val="22"/>
                <w:szCs w:val="22"/>
              </w:rPr>
              <w:t>Item</w:t>
            </w:r>
          </w:p>
        </w:tc>
        <w:tc>
          <w:tcPr>
            <w:tcW w:w="1260" w:type="dxa"/>
            <w:tcBorders>
              <w:top w:val="single" w:sz="4" w:space="0" w:color="auto"/>
              <w:left w:val="nil"/>
              <w:bottom w:val="single" w:sz="4" w:space="0" w:color="auto"/>
              <w:right w:val="single" w:sz="4" w:space="0" w:color="auto"/>
            </w:tcBorders>
            <w:shd w:val="clear" w:color="000000" w:fill="A6A6A6"/>
            <w:noWrap/>
            <w:vAlign w:val="bottom"/>
            <w:hideMark/>
          </w:tcPr>
          <w:p w14:paraId="1806C109" w14:textId="77777777" w:rsidR="004329FF" w:rsidRPr="00787F03" w:rsidRDefault="004329FF" w:rsidP="000C0794">
            <w:pPr>
              <w:jc w:val="center"/>
              <w:rPr>
                <w:rFonts w:ascii="Calibri" w:hAnsi="Calibri"/>
                <w:b/>
                <w:bCs/>
                <w:color w:val="000000"/>
                <w:sz w:val="22"/>
                <w:szCs w:val="22"/>
              </w:rPr>
            </w:pPr>
            <w:r w:rsidRPr="00787F03">
              <w:rPr>
                <w:rFonts w:ascii="Calibri" w:hAnsi="Calibri"/>
                <w:b/>
                <w:bCs/>
                <w:color w:val="000000"/>
                <w:sz w:val="22"/>
                <w:szCs w:val="22"/>
              </w:rPr>
              <w:t>Score (0-5)</w:t>
            </w:r>
          </w:p>
        </w:tc>
        <w:tc>
          <w:tcPr>
            <w:tcW w:w="900" w:type="dxa"/>
            <w:tcBorders>
              <w:top w:val="single" w:sz="4" w:space="0" w:color="auto"/>
              <w:left w:val="nil"/>
              <w:bottom w:val="single" w:sz="4" w:space="0" w:color="auto"/>
              <w:right w:val="single" w:sz="4" w:space="0" w:color="auto"/>
            </w:tcBorders>
            <w:shd w:val="clear" w:color="000000" w:fill="A6A6A6"/>
            <w:noWrap/>
            <w:vAlign w:val="bottom"/>
            <w:hideMark/>
          </w:tcPr>
          <w:p w14:paraId="65A7799B" w14:textId="77777777" w:rsidR="004329FF" w:rsidRPr="00787F03" w:rsidRDefault="004329FF" w:rsidP="000C0794">
            <w:pPr>
              <w:rPr>
                <w:rFonts w:ascii="Calibri" w:hAnsi="Calibri"/>
                <w:b/>
                <w:bCs/>
                <w:color w:val="000000"/>
                <w:sz w:val="22"/>
                <w:szCs w:val="22"/>
              </w:rPr>
            </w:pPr>
            <w:r w:rsidRPr="00787F03">
              <w:rPr>
                <w:rFonts w:ascii="Calibri" w:hAnsi="Calibri"/>
                <w:b/>
                <w:bCs/>
                <w:color w:val="000000"/>
                <w:sz w:val="22"/>
                <w:szCs w:val="22"/>
              </w:rPr>
              <w:t>Weight</w:t>
            </w:r>
          </w:p>
        </w:tc>
        <w:tc>
          <w:tcPr>
            <w:tcW w:w="900" w:type="dxa"/>
            <w:tcBorders>
              <w:top w:val="single" w:sz="4" w:space="0" w:color="auto"/>
              <w:left w:val="nil"/>
              <w:bottom w:val="single" w:sz="4" w:space="0" w:color="auto"/>
              <w:right w:val="single" w:sz="4" w:space="0" w:color="auto"/>
            </w:tcBorders>
            <w:shd w:val="clear" w:color="000000" w:fill="A6A6A6"/>
            <w:noWrap/>
            <w:vAlign w:val="bottom"/>
            <w:hideMark/>
          </w:tcPr>
          <w:p w14:paraId="266B6AD4" w14:textId="77777777" w:rsidR="004329FF" w:rsidRPr="00787F03" w:rsidRDefault="004329FF" w:rsidP="000C0794">
            <w:pPr>
              <w:jc w:val="center"/>
              <w:rPr>
                <w:rFonts w:ascii="Calibri" w:hAnsi="Calibri"/>
                <w:b/>
                <w:bCs/>
                <w:color w:val="000000"/>
                <w:sz w:val="22"/>
                <w:szCs w:val="22"/>
              </w:rPr>
            </w:pPr>
            <w:r w:rsidRPr="00787F03">
              <w:rPr>
                <w:rFonts w:ascii="Calibri" w:hAnsi="Calibri"/>
                <w:b/>
                <w:bCs/>
                <w:color w:val="000000"/>
                <w:sz w:val="22"/>
                <w:szCs w:val="22"/>
              </w:rPr>
              <w:t>Points</w:t>
            </w:r>
          </w:p>
        </w:tc>
        <w:tc>
          <w:tcPr>
            <w:tcW w:w="4034" w:type="dxa"/>
            <w:tcBorders>
              <w:top w:val="single" w:sz="4" w:space="0" w:color="auto"/>
              <w:left w:val="nil"/>
              <w:bottom w:val="single" w:sz="4" w:space="0" w:color="auto"/>
              <w:right w:val="single" w:sz="4" w:space="0" w:color="auto"/>
            </w:tcBorders>
            <w:shd w:val="clear" w:color="000000" w:fill="A6A6A6"/>
            <w:noWrap/>
            <w:vAlign w:val="bottom"/>
            <w:hideMark/>
          </w:tcPr>
          <w:p w14:paraId="25546E3C" w14:textId="77777777" w:rsidR="004329FF" w:rsidRPr="00787F03" w:rsidRDefault="004329FF" w:rsidP="000C0794">
            <w:pPr>
              <w:jc w:val="center"/>
              <w:rPr>
                <w:rFonts w:ascii="Calibri" w:hAnsi="Calibri"/>
                <w:b/>
                <w:bCs/>
                <w:color w:val="000000"/>
                <w:sz w:val="22"/>
                <w:szCs w:val="22"/>
              </w:rPr>
            </w:pPr>
            <w:r w:rsidRPr="00787F03">
              <w:rPr>
                <w:rFonts w:ascii="Calibri" w:hAnsi="Calibri"/>
                <w:b/>
                <w:bCs/>
                <w:color w:val="000000"/>
                <w:sz w:val="22"/>
                <w:szCs w:val="22"/>
              </w:rPr>
              <w:t>Notes</w:t>
            </w:r>
          </w:p>
        </w:tc>
      </w:tr>
      <w:tr w:rsidR="004329FF" w:rsidRPr="00787F03" w14:paraId="4E2B61F2" w14:textId="77777777" w:rsidTr="006C2D4B">
        <w:trPr>
          <w:trHeight w:val="266"/>
        </w:trPr>
        <w:tc>
          <w:tcPr>
            <w:tcW w:w="9719" w:type="dxa"/>
            <w:gridSpan w:val="5"/>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926095E" w14:textId="77777777" w:rsidR="004329FF" w:rsidRPr="00787F03" w:rsidRDefault="004329FF" w:rsidP="000C0794">
            <w:pPr>
              <w:rPr>
                <w:rFonts w:ascii="Calibri" w:hAnsi="Calibri"/>
                <w:b/>
                <w:bCs/>
                <w:color w:val="000000"/>
                <w:sz w:val="22"/>
                <w:szCs w:val="22"/>
              </w:rPr>
            </w:pPr>
            <w:r w:rsidRPr="00787F03">
              <w:rPr>
                <w:rFonts w:ascii="Calibri" w:hAnsi="Calibri"/>
                <w:b/>
                <w:bCs/>
                <w:color w:val="000000"/>
                <w:sz w:val="22"/>
                <w:szCs w:val="22"/>
              </w:rPr>
              <w:t>Assignment-Specific Items</w:t>
            </w:r>
          </w:p>
        </w:tc>
      </w:tr>
      <w:tr w:rsidR="006C2D4B" w:rsidRPr="00787F03" w14:paraId="679D6BCC"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0E7E26B2" w14:textId="77777777" w:rsidR="004329FF" w:rsidRPr="00787F03" w:rsidRDefault="002B155A" w:rsidP="000C0794">
            <w:pPr>
              <w:rPr>
                <w:rFonts w:ascii="Calibri" w:hAnsi="Calibri"/>
                <w:b/>
                <w:bCs/>
                <w:color w:val="000000"/>
                <w:sz w:val="22"/>
                <w:szCs w:val="22"/>
              </w:rPr>
            </w:pPr>
            <w:r>
              <w:rPr>
                <w:rFonts w:ascii="Calibri" w:hAnsi="Calibri"/>
                <w:b/>
                <w:bCs/>
                <w:color w:val="000000"/>
                <w:sz w:val="22"/>
                <w:szCs w:val="22"/>
              </w:rPr>
              <w:t>Reliability Analysis</w:t>
            </w:r>
          </w:p>
        </w:tc>
        <w:tc>
          <w:tcPr>
            <w:tcW w:w="1260" w:type="dxa"/>
            <w:tcBorders>
              <w:top w:val="nil"/>
              <w:left w:val="nil"/>
              <w:bottom w:val="single" w:sz="4" w:space="0" w:color="auto"/>
              <w:right w:val="single" w:sz="4" w:space="0" w:color="auto"/>
            </w:tcBorders>
            <w:shd w:val="clear" w:color="auto" w:fill="auto"/>
            <w:noWrap/>
            <w:vAlign w:val="bottom"/>
            <w:hideMark/>
          </w:tcPr>
          <w:p w14:paraId="5DAB6C7B" w14:textId="4F1D9BF3" w:rsidR="004329FF"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4B0F44D0" w14:textId="77777777" w:rsidR="004329FF" w:rsidRPr="00787F03" w:rsidRDefault="00055F3E" w:rsidP="00055F3E">
            <w:pPr>
              <w:jc w:val="center"/>
              <w:rPr>
                <w:rFonts w:ascii="Calibri" w:hAnsi="Calibri"/>
                <w:color w:val="000000"/>
                <w:sz w:val="22"/>
                <w:szCs w:val="22"/>
              </w:rPr>
            </w:pPr>
            <w:r>
              <w:rPr>
                <w:rFonts w:ascii="Calibri" w:hAnsi="Calibri"/>
                <w:color w:val="000000"/>
                <w:sz w:val="22"/>
                <w:szCs w:val="22"/>
              </w:rPr>
              <w:t>x2</w:t>
            </w:r>
          </w:p>
        </w:tc>
        <w:tc>
          <w:tcPr>
            <w:tcW w:w="900" w:type="dxa"/>
            <w:tcBorders>
              <w:top w:val="nil"/>
              <w:left w:val="nil"/>
              <w:bottom w:val="single" w:sz="4" w:space="0" w:color="auto"/>
              <w:right w:val="single" w:sz="4" w:space="0" w:color="auto"/>
            </w:tcBorders>
            <w:shd w:val="clear" w:color="auto" w:fill="auto"/>
            <w:noWrap/>
            <w:vAlign w:val="bottom"/>
            <w:hideMark/>
          </w:tcPr>
          <w:p w14:paraId="02EB378F" w14:textId="77777777" w:rsidR="004329FF" w:rsidRPr="00787F03" w:rsidRDefault="004329FF"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6E7BEAA2" w14:textId="77777777" w:rsidR="004329FF" w:rsidRPr="00787F03" w:rsidRDefault="004329FF" w:rsidP="000C0794">
            <w:pPr>
              <w:rPr>
                <w:rFonts w:ascii="Calibri" w:hAnsi="Calibri"/>
                <w:color w:val="000000"/>
                <w:sz w:val="22"/>
                <w:szCs w:val="22"/>
              </w:rPr>
            </w:pPr>
            <w:r w:rsidRPr="00787F03">
              <w:rPr>
                <w:rFonts w:ascii="Calibri" w:hAnsi="Calibri"/>
                <w:color w:val="000000"/>
                <w:sz w:val="22"/>
                <w:szCs w:val="22"/>
              </w:rPr>
              <w:t> </w:t>
            </w:r>
          </w:p>
        </w:tc>
      </w:tr>
      <w:tr w:rsidR="006C2D4B" w:rsidRPr="00787F03" w14:paraId="19E7908E"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5AB9A216" w14:textId="77777777" w:rsidR="004329FF" w:rsidRPr="00787F03" w:rsidRDefault="002B155A" w:rsidP="000C0794">
            <w:pPr>
              <w:rPr>
                <w:rFonts w:ascii="Calibri" w:hAnsi="Calibri"/>
                <w:b/>
                <w:bCs/>
                <w:color w:val="000000"/>
                <w:sz w:val="22"/>
                <w:szCs w:val="22"/>
              </w:rPr>
            </w:pPr>
            <w:r>
              <w:rPr>
                <w:rFonts w:ascii="Calibri" w:hAnsi="Calibri"/>
                <w:b/>
                <w:bCs/>
                <w:color w:val="000000"/>
                <w:sz w:val="22"/>
                <w:szCs w:val="22"/>
              </w:rPr>
              <w:t>MTTF Tables</w:t>
            </w:r>
          </w:p>
        </w:tc>
        <w:tc>
          <w:tcPr>
            <w:tcW w:w="1260" w:type="dxa"/>
            <w:tcBorders>
              <w:top w:val="nil"/>
              <w:left w:val="nil"/>
              <w:bottom w:val="single" w:sz="4" w:space="0" w:color="auto"/>
              <w:right w:val="single" w:sz="4" w:space="0" w:color="auto"/>
            </w:tcBorders>
            <w:shd w:val="clear" w:color="auto" w:fill="auto"/>
            <w:noWrap/>
            <w:vAlign w:val="bottom"/>
            <w:hideMark/>
          </w:tcPr>
          <w:p w14:paraId="6A05A809" w14:textId="3DF4A254" w:rsidR="004329FF"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4624B101" w14:textId="77777777" w:rsidR="004329FF" w:rsidRPr="00787F03" w:rsidRDefault="00055F3E" w:rsidP="00055F3E">
            <w:pPr>
              <w:jc w:val="center"/>
              <w:rPr>
                <w:rFonts w:ascii="Calibri" w:hAnsi="Calibri"/>
                <w:color w:val="000000"/>
                <w:sz w:val="22"/>
                <w:szCs w:val="22"/>
              </w:rPr>
            </w:pPr>
            <w:r>
              <w:rPr>
                <w:rFonts w:ascii="Calibri" w:hAnsi="Calibri"/>
                <w:color w:val="000000"/>
                <w:sz w:val="22"/>
                <w:szCs w:val="22"/>
              </w:rPr>
              <w:t>x3</w:t>
            </w:r>
          </w:p>
        </w:tc>
        <w:tc>
          <w:tcPr>
            <w:tcW w:w="900" w:type="dxa"/>
            <w:tcBorders>
              <w:top w:val="nil"/>
              <w:left w:val="nil"/>
              <w:bottom w:val="single" w:sz="4" w:space="0" w:color="auto"/>
              <w:right w:val="single" w:sz="4" w:space="0" w:color="auto"/>
            </w:tcBorders>
            <w:shd w:val="clear" w:color="auto" w:fill="auto"/>
            <w:noWrap/>
            <w:vAlign w:val="bottom"/>
            <w:hideMark/>
          </w:tcPr>
          <w:p w14:paraId="5A39BBE3" w14:textId="77777777" w:rsidR="004329FF" w:rsidRPr="00787F03" w:rsidRDefault="004329FF"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63E4A9CD" w14:textId="77777777" w:rsidR="004329FF" w:rsidRPr="00787F03" w:rsidRDefault="004329FF" w:rsidP="000C0794">
            <w:pPr>
              <w:rPr>
                <w:rFonts w:ascii="Calibri" w:hAnsi="Calibri"/>
                <w:color w:val="000000"/>
                <w:sz w:val="22"/>
                <w:szCs w:val="22"/>
              </w:rPr>
            </w:pPr>
            <w:r w:rsidRPr="00787F03">
              <w:rPr>
                <w:rFonts w:ascii="Calibri" w:hAnsi="Calibri"/>
                <w:color w:val="000000"/>
                <w:sz w:val="22"/>
                <w:szCs w:val="22"/>
              </w:rPr>
              <w:t> </w:t>
            </w:r>
          </w:p>
        </w:tc>
      </w:tr>
      <w:tr w:rsidR="006C2D4B" w:rsidRPr="00787F03" w14:paraId="21936C71"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2F8E16E9" w14:textId="77777777" w:rsidR="004329FF" w:rsidRPr="00787F03" w:rsidRDefault="002B155A" w:rsidP="000C0794">
            <w:pPr>
              <w:rPr>
                <w:rFonts w:ascii="Calibri" w:hAnsi="Calibri"/>
                <w:b/>
                <w:bCs/>
                <w:color w:val="000000"/>
                <w:sz w:val="22"/>
                <w:szCs w:val="22"/>
              </w:rPr>
            </w:pPr>
            <w:r>
              <w:rPr>
                <w:rFonts w:ascii="Calibri" w:hAnsi="Calibri"/>
                <w:b/>
                <w:bCs/>
                <w:color w:val="000000"/>
                <w:sz w:val="22"/>
                <w:szCs w:val="22"/>
              </w:rPr>
              <w:t>FMECA Analysis</w:t>
            </w:r>
          </w:p>
        </w:tc>
        <w:tc>
          <w:tcPr>
            <w:tcW w:w="1260" w:type="dxa"/>
            <w:tcBorders>
              <w:top w:val="nil"/>
              <w:left w:val="nil"/>
              <w:bottom w:val="single" w:sz="4" w:space="0" w:color="auto"/>
              <w:right w:val="single" w:sz="4" w:space="0" w:color="auto"/>
            </w:tcBorders>
            <w:shd w:val="clear" w:color="auto" w:fill="auto"/>
            <w:noWrap/>
            <w:vAlign w:val="bottom"/>
            <w:hideMark/>
          </w:tcPr>
          <w:p w14:paraId="41C8F396" w14:textId="6D043D51" w:rsidR="004329FF"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7034C72D" w14:textId="77777777" w:rsidR="004329FF" w:rsidRPr="00787F03" w:rsidRDefault="00055F3E" w:rsidP="00055F3E">
            <w:pPr>
              <w:jc w:val="center"/>
              <w:rPr>
                <w:rFonts w:ascii="Calibri" w:hAnsi="Calibri"/>
                <w:color w:val="000000"/>
                <w:sz w:val="22"/>
                <w:szCs w:val="22"/>
              </w:rPr>
            </w:pPr>
            <w:r>
              <w:rPr>
                <w:rFonts w:ascii="Calibri" w:hAnsi="Calibri"/>
                <w:color w:val="000000"/>
                <w:sz w:val="22"/>
                <w:szCs w:val="22"/>
              </w:rPr>
              <w:t>x2</w:t>
            </w:r>
          </w:p>
        </w:tc>
        <w:tc>
          <w:tcPr>
            <w:tcW w:w="900" w:type="dxa"/>
            <w:tcBorders>
              <w:top w:val="nil"/>
              <w:left w:val="nil"/>
              <w:bottom w:val="single" w:sz="4" w:space="0" w:color="auto"/>
              <w:right w:val="single" w:sz="4" w:space="0" w:color="auto"/>
            </w:tcBorders>
            <w:shd w:val="clear" w:color="auto" w:fill="auto"/>
            <w:noWrap/>
            <w:vAlign w:val="bottom"/>
            <w:hideMark/>
          </w:tcPr>
          <w:p w14:paraId="72A3D3EC" w14:textId="77777777" w:rsidR="004329FF" w:rsidRPr="00787F03" w:rsidRDefault="004329FF"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4F6584BE" w14:textId="77777777" w:rsidR="004329FF" w:rsidRPr="00787F03" w:rsidRDefault="004329FF" w:rsidP="000C0794">
            <w:pPr>
              <w:rPr>
                <w:rFonts w:ascii="Calibri" w:hAnsi="Calibri"/>
                <w:color w:val="000000"/>
                <w:sz w:val="22"/>
                <w:szCs w:val="22"/>
              </w:rPr>
            </w:pPr>
            <w:r w:rsidRPr="00787F03">
              <w:rPr>
                <w:rFonts w:ascii="Calibri" w:hAnsi="Calibri"/>
                <w:color w:val="000000"/>
                <w:sz w:val="22"/>
                <w:szCs w:val="22"/>
              </w:rPr>
              <w:t> </w:t>
            </w:r>
          </w:p>
        </w:tc>
      </w:tr>
      <w:tr w:rsidR="006C2D4B" w:rsidRPr="00787F03" w14:paraId="40C765CC"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7EB32B81" w14:textId="77777777" w:rsidR="004329FF" w:rsidRPr="00787F03" w:rsidRDefault="002B155A" w:rsidP="000C0794">
            <w:pPr>
              <w:rPr>
                <w:rFonts w:ascii="Calibri" w:hAnsi="Calibri"/>
                <w:b/>
                <w:bCs/>
                <w:color w:val="000000"/>
                <w:sz w:val="22"/>
                <w:szCs w:val="22"/>
              </w:rPr>
            </w:pPr>
            <w:r>
              <w:rPr>
                <w:rFonts w:ascii="Calibri" w:hAnsi="Calibri"/>
                <w:b/>
                <w:bCs/>
                <w:color w:val="000000"/>
                <w:sz w:val="22"/>
                <w:szCs w:val="22"/>
              </w:rPr>
              <w:t xml:space="preserve">Schematic </w:t>
            </w:r>
            <w:r w:rsidR="006C2D4B">
              <w:rPr>
                <w:rFonts w:ascii="Calibri" w:hAnsi="Calibri"/>
                <w:b/>
                <w:bCs/>
                <w:color w:val="000000"/>
                <w:sz w:val="22"/>
                <w:szCs w:val="22"/>
              </w:rPr>
              <w:t xml:space="preserve">of </w:t>
            </w:r>
            <w:r>
              <w:rPr>
                <w:rFonts w:ascii="Calibri" w:hAnsi="Calibri"/>
                <w:b/>
                <w:bCs/>
                <w:color w:val="000000"/>
                <w:sz w:val="22"/>
                <w:szCs w:val="22"/>
              </w:rPr>
              <w:t>Functional Blocks</w:t>
            </w:r>
            <w:r w:rsidR="006C2D4B">
              <w:rPr>
                <w:rFonts w:ascii="Calibri" w:hAnsi="Calibri"/>
                <w:b/>
                <w:bCs/>
                <w:color w:val="000000"/>
                <w:sz w:val="22"/>
                <w:szCs w:val="22"/>
              </w:rPr>
              <w:t xml:space="preserve"> (Appendix A)</w:t>
            </w:r>
          </w:p>
        </w:tc>
        <w:tc>
          <w:tcPr>
            <w:tcW w:w="1260" w:type="dxa"/>
            <w:tcBorders>
              <w:top w:val="nil"/>
              <w:left w:val="nil"/>
              <w:bottom w:val="single" w:sz="4" w:space="0" w:color="auto"/>
              <w:right w:val="single" w:sz="4" w:space="0" w:color="auto"/>
            </w:tcBorders>
            <w:shd w:val="clear" w:color="auto" w:fill="auto"/>
            <w:noWrap/>
            <w:vAlign w:val="bottom"/>
            <w:hideMark/>
          </w:tcPr>
          <w:p w14:paraId="0D0B940D" w14:textId="56B12D3B" w:rsidR="004329FF"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394DF329" w14:textId="77777777" w:rsidR="004329FF" w:rsidRPr="00787F03" w:rsidRDefault="00055F3E" w:rsidP="00055F3E">
            <w:pPr>
              <w:jc w:val="center"/>
              <w:rPr>
                <w:rFonts w:ascii="Calibri" w:hAnsi="Calibri"/>
                <w:color w:val="000000"/>
                <w:sz w:val="22"/>
                <w:szCs w:val="22"/>
              </w:rPr>
            </w:pPr>
            <w:r>
              <w:rPr>
                <w:rFonts w:ascii="Calibri" w:hAnsi="Calibri"/>
                <w:color w:val="000000"/>
                <w:sz w:val="22"/>
                <w:szCs w:val="22"/>
              </w:rPr>
              <w:t>x2</w:t>
            </w:r>
          </w:p>
        </w:tc>
        <w:tc>
          <w:tcPr>
            <w:tcW w:w="900" w:type="dxa"/>
            <w:tcBorders>
              <w:top w:val="nil"/>
              <w:left w:val="nil"/>
              <w:bottom w:val="single" w:sz="4" w:space="0" w:color="auto"/>
              <w:right w:val="single" w:sz="4" w:space="0" w:color="auto"/>
            </w:tcBorders>
            <w:shd w:val="clear" w:color="auto" w:fill="auto"/>
            <w:noWrap/>
            <w:vAlign w:val="bottom"/>
            <w:hideMark/>
          </w:tcPr>
          <w:p w14:paraId="0E27B00A" w14:textId="77777777" w:rsidR="004329FF" w:rsidRPr="00787F03" w:rsidRDefault="004329FF"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09AF38FC" w14:textId="77777777" w:rsidR="004329FF" w:rsidRPr="00787F03" w:rsidRDefault="004329FF" w:rsidP="000C0794">
            <w:pPr>
              <w:rPr>
                <w:rFonts w:ascii="Calibri" w:hAnsi="Calibri"/>
                <w:color w:val="000000"/>
                <w:sz w:val="22"/>
                <w:szCs w:val="22"/>
              </w:rPr>
            </w:pPr>
            <w:r w:rsidRPr="00787F03">
              <w:rPr>
                <w:rFonts w:ascii="Calibri" w:hAnsi="Calibri"/>
                <w:color w:val="000000"/>
                <w:sz w:val="22"/>
                <w:szCs w:val="22"/>
              </w:rPr>
              <w:t> </w:t>
            </w:r>
          </w:p>
        </w:tc>
      </w:tr>
      <w:tr w:rsidR="006C2D4B" w:rsidRPr="00787F03" w14:paraId="65A03711"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293A2121" w14:textId="77777777" w:rsidR="004329FF" w:rsidRPr="00787F03" w:rsidRDefault="006C2D4B" w:rsidP="000C0794">
            <w:pPr>
              <w:rPr>
                <w:rFonts w:ascii="Calibri" w:hAnsi="Calibri"/>
                <w:b/>
                <w:bCs/>
                <w:color w:val="000000"/>
                <w:sz w:val="22"/>
                <w:szCs w:val="22"/>
              </w:rPr>
            </w:pPr>
            <w:r>
              <w:rPr>
                <w:rFonts w:ascii="Calibri" w:hAnsi="Calibri"/>
                <w:b/>
                <w:bCs/>
                <w:color w:val="000000"/>
                <w:sz w:val="22"/>
                <w:szCs w:val="22"/>
              </w:rPr>
              <w:t>FMECA Worksheet (Appendix B)</w:t>
            </w:r>
          </w:p>
        </w:tc>
        <w:tc>
          <w:tcPr>
            <w:tcW w:w="1260" w:type="dxa"/>
            <w:tcBorders>
              <w:top w:val="nil"/>
              <w:left w:val="nil"/>
              <w:bottom w:val="single" w:sz="4" w:space="0" w:color="auto"/>
              <w:right w:val="single" w:sz="4" w:space="0" w:color="auto"/>
            </w:tcBorders>
            <w:shd w:val="clear" w:color="auto" w:fill="auto"/>
            <w:noWrap/>
            <w:vAlign w:val="bottom"/>
            <w:hideMark/>
          </w:tcPr>
          <w:p w14:paraId="60061E4C" w14:textId="66212458" w:rsidR="004329FF"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2228BA5A" w14:textId="77777777" w:rsidR="004329FF" w:rsidRPr="00787F03" w:rsidRDefault="00055F3E" w:rsidP="00055F3E">
            <w:pPr>
              <w:jc w:val="center"/>
              <w:rPr>
                <w:rFonts w:ascii="Calibri" w:hAnsi="Calibri"/>
                <w:color w:val="000000"/>
                <w:sz w:val="22"/>
                <w:szCs w:val="22"/>
              </w:rPr>
            </w:pPr>
            <w:r>
              <w:rPr>
                <w:rFonts w:ascii="Calibri" w:hAnsi="Calibri"/>
                <w:color w:val="000000"/>
                <w:sz w:val="22"/>
                <w:szCs w:val="22"/>
              </w:rPr>
              <w:t>x3</w:t>
            </w:r>
          </w:p>
        </w:tc>
        <w:tc>
          <w:tcPr>
            <w:tcW w:w="900" w:type="dxa"/>
            <w:tcBorders>
              <w:top w:val="nil"/>
              <w:left w:val="nil"/>
              <w:bottom w:val="single" w:sz="4" w:space="0" w:color="auto"/>
              <w:right w:val="single" w:sz="4" w:space="0" w:color="auto"/>
            </w:tcBorders>
            <w:shd w:val="clear" w:color="auto" w:fill="auto"/>
            <w:noWrap/>
            <w:vAlign w:val="bottom"/>
            <w:hideMark/>
          </w:tcPr>
          <w:p w14:paraId="44EAFD9C" w14:textId="77777777" w:rsidR="004329FF" w:rsidRPr="00787F03" w:rsidRDefault="004329FF"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15AA318D" w14:textId="77777777" w:rsidR="004329FF" w:rsidRPr="00787F03" w:rsidRDefault="004329FF" w:rsidP="000C0794">
            <w:pPr>
              <w:rPr>
                <w:rFonts w:ascii="Calibri" w:hAnsi="Calibri"/>
                <w:color w:val="000000"/>
                <w:sz w:val="22"/>
                <w:szCs w:val="22"/>
              </w:rPr>
            </w:pPr>
            <w:r w:rsidRPr="00787F03">
              <w:rPr>
                <w:rFonts w:ascii="Calibri" w:hAnsi="Calibri"/>
                <w:color w:val="000000"/>
                <w:sz w:val="22"/>
                <w:szCs w:val="22"/>
              </w:rPr>
              <w:t> </w:t>
            </w:r>
          </w:p>
        </w:tc>
      </w:tr>
      <w:tr w:rsidR="004329FF" w:rsidRPr="00787F03" w14:paraId="7EAAE627" w14:textId="77777777" w:rsidTr="006C2D4B">
        <w:trPr>
          <w:trHeight w:val="266"/>
        </w:trPr>
        <w:tc>
          <w:tcPr>
            <w:tcW w:w="9719" w:type="dxa"/>
            <w:gridSpan w:val="5"/>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DF5EB64" w14:textId="77777777" w:rsidR="004329FF" w:rsidRPr="00787F03" w:rsidRDefault="004329FF" w:rsidP="000C0794">
            <w:pPr>
              <w:rPr>
                <w:rFonts w:ascii="Calibri" w:hAnsi="Calibri"/>
                <w:b/>
                <w:bCs/>
                <w:color w:val="000000"/>
                <w:sz w:val="22"/>
                <w:szCs w:val="22"/>
              </w:rPr>
            </w:pPr>
            <w:r w:rsidRPr="00787F03">
              <w:rPr>
                <w:rFonts w:ascii="Calibri" w:hAnsi="Calibri"/>
                <w:b/>
                <w:bCs/>
                <w:color w:val="000000"/>
                <w:sz w:val="22"/>
                <w:szCs w:val="22"/>
              </w:rPr>
              <w:t>Writing-Specific Items</w:t>
            </w:r>
          </w:p>
        </w:tc>
      </w:tr>
      <w:tr w:rsidR="00055F3E" w:rsidRPr="00787F03" w14:paraId="6EAE9636"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5838CAE9" w14:textId="77777777" w:rsidR="00055F3E" w:rsidRPr="00787F03" w:rsidRDefault="00055F3E" w:rsidP="000C0794">
            <w:pPr>
              <w:rPr>
                <w:rFonts w:ascii="Calibri" w:hAnsi="Calibri"/>
                <w:b/>
                <w:bCs/>
                <w:color w:val="000000"/>
                <w:sz w:val="22"/>
                <w:szCs w:val="22"/>
              </w:rPr>
            </w:pPr>
            <w:r w:rsidRPr="00787F03">
              <w:rPr>
                <w:rFonts w:ascii="Calibri" w:hAnsi="Calibri"/>
                <w:b/>
                <w:bCs/>
                <w:color w:val="000000"/>
                <w:sz w:val="22"/>
                <w:szCs w:val="22"/>
              </w:rPr>
              <w:t>Spelling and Grammar</w:t>
            </w:r>
          </w:p>
        </w:tc>
        <w:tc>
          <w:tcPr>
            <w:tcW w:w="1260" w:type="dxa"/>
            <w:tcBorders>
              <w:top w:val="nil"/>
              <w:left w:val="nil"/>
              <w:bottom w:val="single" w:sz="4" w:space="0" w:color="auto"/>
              <w:right w:val="single" w:sz="4" w:space="0" w:color="auto"/>
            </w:tcBorders>
            <w:shd w:val="clear" w:color="auto" w:fill="auto"/>
            <w:noWrap/>
            <w:vAlign w:val="bottom"/>
            <w:hideMark/>
          </w:tcPr>
          <w:p w14:paraId="4B94D5A5" w14:textId="207C4419" w:rsidR="00055F3E"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6BBAB62E" w14:textId="77777777" w:rsidR="00055F3E" w:rsidRPr="00FF1987" w:rsidRDefault="00055F3E" w:rsidP="000B3C0A">
            <w:pPr>
              <w:jc w:val="center"/>
              <w:rPr>
                <w:rFonts w:ascii="Calibri" w:hAnsi="Calibri"/>
                <w:color w:val="000000"/>
                <w:sz w:val="22"/>
                <w:szCs w:val="22"/>
              </w:rPr>
            </w:pPr>
            <w:r>
              <w:rPr>
                <w:rFonts w:ascii="Calibri" w:hAnsi="Calibri"/>
                <w:color w:val="000000"/>
                <w:sz w:val="22"/>
                <w:szCs w:val="22"/>
              </w:rPr>
              <w:t>x2</w:t>
            </w:r>
          </w:p>
        </w:tc>
        <w:tc>
          <w:tcPr>
            <w:tcW w:w="900" w:type="dxa"/>
            <w:tcBorders>
              <w:top w:val="nil"/>
              <w:left w:val="nil"/>
              <w:bottom w:val="single" w:sz="4" w:space="0" w:color="auto"/>
              <w:right w:val="single" w:sz="4" w:space="0" w:color="auto"/>
            </w:tcBorders>
            <w:shd w:val="clear" w:color="auto" w:fill="auto"/>
            <w:noWrap/>
            <w:vAlign w:val="bottom"/>
            <w:hideMark/>
          </w:tcPr>
          <w:p w14:paraId="3DEEC669" w14:textId="77777777" w:rsidR="00055F3E" w:rsidRPr="00787F03" w:rsidRDefault="00055F3E"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01512BE8" w14:textId="77777777" w:rsidR="00055F3E" w:rsidRPr="00787F03" w:rsidRDefault="00055F3E" w:rsidP="000C0794">
            <w:pPr>
              <w:rPr>
                <w:rFonts w:ascii="Calibri" w:hAnsi="Calibri"/>
                <w:color w:val="000000"/>
                <w:sz w:val="22"/>
                <w:szCs w:val="22"/>
              </w:rPr>
            </w:pPr>
            <w:r w:rsidRPr="00787F03">
              <w:rPr>
                <w:rFonts w:ascii="Calibri" w:hAnsi="Calibri"/>
                <w:color w:val="000000"/>
                <w:sz w:val="22"/>
                <w:szCs w:val="22"/>
              </w:rPr>
              <w:t> </w:t>
            </w:r>
          </w:p>
        </w:tc>
      </w:tr>
      <w:tr w:rsidR="00055F3E" w:rsidRPr="00787F03" w14:paraId="7B8A0FCF"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708F9E3F" w14:textId="77777777" w:rsidR="00055F3E" w:rsidRPr="00787F03" w:rsidRDefault="00055F3E" w:rsidP="000C0794">
            <w:pPr>
              <w:rPr>
                <w:rFonts w:ascii="Calibri" w:hAnsi="Calibri"/>
                <w:b/>
                <w:bCs/>
                <w:color w:val="000000"/>
                <w:sz w:val="22"/>
                <w:szCs w:val="22"/>
              </w:rPr>
            </w:pPr>
            <w:r w:rsidRPr="00787F03">
              <w:rPr>
                <w:rFonts w:ascii="Calibri" w:hAnsi="Calibri"/>
                <w:b/>
                <w:bCs/>
                <w:color w:val="000000"/>
                <w:sz w:val="22"/>
                <w:szCs w:val="22"/>
              </w:rPr>
              <w:t>Formatting and Citations</w:t>
            </w:r>
          </w:p>
        </w:tc>
        <w:tc>
          <w:tcPr>
            <w:tcW w:w="1260" w:type="dxa"/>
            <w:tcBorders>
              <w:top w:val="nil"/>
              <w:left w:val="nil"/>
              <w:bottom w:val="single" w:sz="4" w:space="0" w:color="auto"/>
              <w:right w:val="single" w:sz="4" w:space="0" w:color="auto"/>
            </w:tcBorders>
            <w:shd w:val="clear" w:color="auto" w:fill="auto"/>
            <w:noWrap/>
            <w:vAlign w:val="bottom"/>
            <w:hideMark/>
          </w:tcPr>
          <w:p w14:paraId="3656B9AB" w14:textId="5A4D3DC9" w:rsidR="00055F3E"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01BAD185" w14:textId="77777777" w:rsidR="00055F3E" w:rsidRPr="00FF1987" w:rsidRDefault="00055F3E" w:rsidP="000B3C0A">
            <w:pPr>
              <w:jc w:val="center"/>
              <w:rPr>
                <w:rFonts w:ascii="Calibri" w:hAnsi="Calibri"/>
                <w:color w:val="000000"/>
                <w:sz w:val="22"/>
                <w:szCs w:val="22"/>
              </w:rPr>
            </w:pPr>
            <w:r>
              <w:rPr>
                <w:rFonts w:ascii="Calibri" w:hAnsi="Calibri"/>
                <w:color w:val="000000"/>
                <w:sz w:val="22"/>
                <w:szCs w:val="22"/>
              </w:rPr>
              <w:t>x1</w:t>
            </w:r>
          </w:p>
        </w:tc>
        <w:tc>
          <w:tcPr>
            <w:tcW w:w="900" w:type="dxa"/>
            <w:tcBorders>
              <w:top w:val="nil"/>
              <w:left w:val="nil"/>
              <w:bottom w:val="single" w:sz="4" w:space="0" w:color="auto"/>
              <w:right w:val="single" w:sz="4" w:space="0" w:color="auto"/>
            </w:tcBorders>
            <w:shd w:val="clear" w:color="auto" w:fill="auto"/>
            <w:noWrap/>
            <w:vAlign w:val="bottom"/>
            <w:hideMark/>
          </w:tcPr>
          <w:p w14:paraId="45FB0818" w14:textId="77777777" w:rsidR="00055F3E" w:rsidRPr="00787F03" w:rsidRDefault="00055F3E"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0DA70637" w14:textId="77777777" w:rsidR="00055F3E" w:rsidRPr="00787F03" w:rsidRDefault="00055F3E" w:rsidP="000C0794">
            <w:pPr>
              <w:rPr>
                <w:rFonts w:ascii="Calibri" w:hAnsi="Calibri"/>
                <w:color w:val="000000"/>
                <w:sz w:val="22"/>
                <w:szCs w:val="22"/>
              </w:rPr>
            </w:pPr>
            <w:r w:rsidRPr="00787F03">
              <w:rPr>
                <w:rFonts w:ascii="Calibri" w:hAnsi="Calibri"/>
                <w:color w:val="000000"/>
                <w:sz w:val="22"/>
                <w:szCs w:val="22"/>
              </w:rPr>
              <w:t> </w:t>
            </w:r>
          </w:p>
        </w:tc>
      </w:tr>
      <w:tr w:rsidR="00055F3E" w:rsidRPr="00787F03" w14:paraId="67D7BB16"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554F2B88" w14:textId="77777777" w:rsidR="00055F3E" w:rsidRPr="00787F03" w:rsidRDefault="00055F3E" w:rsidP="000C0794">
            <w:pPr>
              <w:rPr>
                <w:rFonts w:ascii="Calibri" w:hAnsi="Calibri"/>
                <w:b/>
                <w:bCs/>
                <w:color w:val="000000"/>
                <w:sz w:val="22"/>
                <w:szCs w:val="22"/>
              </w:rPr>
            </w:pPr>
            <w:r w:rsidRPr="00787F03">
              <w:rPr>
                <w:rFonts w:ascii="Calibri" w:hAnsi="Calibri"/>
                <w:b/>
                <w:bCs/>
                <w:color w:val="000000"/>
                <w:sz w:val="22"/>
                <w:szCs w:val="22"/>
              </w:rPr>
              <w:t>Figures and Graphs</w:t>
            </w:r>
          </w:p>
        </w:tc>
        <w:tc>
          <w:tcPr>
            <w:tcW w:w="1260" w:type="dxa"/>
            <w:tcBorders>
              <w:top w:val="nil"/>
              <w:left w:val="nil"/>
              <w:bottom w:val="single" w:sz="4" w:space="0" w:color="auto"/>
              <w:right w:val="single" w:sz="4" w:space="0" w:color="auto"/>
            </w:tcBorders>
            <w:shd w:val="clear" w:color="auto" w:fill="auto"/>
            <w:noWrap/>
            <w:vAlign w:val="bottom"/>
            <w:hideMark/>
          </w:tcPr>
          <w:p w14:paraId="049F31CB" w14:textId="60482587" w:rsidR="00055F3E"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5FEBFD8A" w14:textId="77777777" w:rsidR="00055F3E" w:rsidRPr="00FF1987" w:rsidRDefault="00055F3E" w:rsidP="000B3C0A">
            <w:pPr>
              <w:jc w:val="center"/>
              <w:rPr>
                <w:rFonts w:ascii="Calibri" w:hAnsi="Calibri"/>
                <w:color w:val="000000"/>
                <w:sz w:val="22"/>
                <w:szCs w:val="22"/>
              </w:rPr>
            </w:pPr>
            <w:r>
              <w:rPr>
                <w:rFonts w:ascii="Calibri" w:hAnsi="Calibri"/>
                <w:color w:val="000000"/>
                <w:sz w:val="22"/>
                <w:szCs w:val="22"/>
              </w:rPr>
              <w:t>x2</w:t>
            </w:r>
          </w:p>
        </w:tc>
        <w:tc>
          <w:tcPr>
            <w:tcW w:w="900" w:type="dxa"/>
            <w:tcBorders>
              <w:top w:val="nil"/>
              <w:left w:val="nil"/>
              <w:bottom w:val="single" w:sz="4" w:space="0" w:color="auto"/>
              <w:right w:val="single" w:sz="4" w:space="0" w:color="auto"/>
            </w:tcBorders>
            <w:shd w:val="clear" w:color="auto" w:fill="auto"/>
            <w:noWrap/>
            <w:vAlign w:val="bottom"/>
            <w:hideMark/>
          </w:tcPr>
          <w:p w14:paraId="53128261" w14:textId="77777777" w:rsidR="00055F3E" w:rsidRPr="00787F03" w:rsidRDefault="00055F3E"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46624170" w14:textId="77777777" w:rsidR="00055F3E" w:rsidRPr="00787F03" w:rsidRDefault="00055F3E" w:rsidP="000C0794">
            <w:pPr>
              <w:rPr>
                <w:rFonts w:ascii="Calibri" w:hAnsi="Calibri"/>
                <w:color w:val="000000"/>
                <w:sz w:val="22"/>
                <w:szCs w:val="22"/>
              </w:rPr>
            </w:pPr>
            <w:r w:rsidRPr="00787F03">
              <w:rPr>
                <w:rFonts w:ascii="Calibri" w:hAnsi="Calibri"/>
                <w:color w:val="000000"/>
                <w:sz w:val="22"/>
                <w:szCs w:val="22"/>
              </w:rPr>
              <w:t> </w:t>
            </w:r>
          </w:p>
        </w:tc>
      </w:tr>
      <w:tr w:rsidR="00055F3E" w:rsidRPr="00787F03" w14:paraId="550C5766" w14:textId="77777777" w:rsidTr="006C2D4B">
        <w:trPr>
          <w:trHeight w:val="266"/>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1EAFFA59" w14:textId="77777777" w:rsidR="00055F3E" w:rsidRPr="00787F03" w:rsidRDefault="00055F3E" w:rsidP="000C0794">
            <w:pPr>
              <w:rPr>
                <w:rFonts w:ascii="Calibri" w:hAnsi="Calibri"/>
                <w:b/>
                <w:bCs/>
                <w:color w:val="000000"/>
                <w:sz w:val="22"/>
                <w:szCs w:val="22"/>
              </w:rPr>
            </w:pPr>
            <w:r w:rsidRPr="00787F03">
              <w:rPr>
                <w:rFonts w:ascii="Calibri" w:hAnsi="Calibri"/>
                <w:b/>
                <w:bCs/>
                <w:color w:val="000000"/>
                <w:sz w:val="22"/>
                <w:szCs w:val="22"/>
              </w:rPr>
              <w:t>Technical Writing Style</w:t>
            </w:r>
          </w:p>
        </w:tc>
        <w:tc>
          <w:tcPr>
            <w:tcW w:w="1260" w:type="dxa"/>
            <w:tcBorders>
              <w:top w:val="nil"/>
              <w:left w:val="nil"/>
              <w:bottom w:val="single" w:sz="4" w:space="0" w:color="auto"/>
              <w:right w:val="single" w:sz="4" w:space="0" w:color="auto"/>
            </w:tcBorders>
            <w:shd w:val="clear" w:color="auto" w:fill="auto"/>
            <w:noWrap/>
            <w:vAlign w:val="bottom"/>
            <w:hideMark/>
          </w:tcPr>
          <w:p w14:paraId="62486C05" w14:textId="4AD4A042" w:rsidR="00055F3E" w:rsidRPr="00787F03" w:rsidRDefault="00AC2FE5" w:rsidP="00055F3E">
            <w:pPr>
              <w:jc w:val="center"/>
              <w:rPr>
                <w:rFonts w:ascii="Calibri" w:hAnsi="Calibri"/>
                <w:color w:val="000000"/>
                <w:sz w:val="22"/>
                <w:szCs w:val="22"/>
              </w:rPr>
            </w:pPr>
            <w:r>
              <w:rPr>
                <w:rFonts w:ascii="Calibri" w:hAnsi="Calibri"/>
                <w:color w:val="000000"/>
                <w:sz w:val="22"/>
                <w:szCs w:val="22"/>
              </w:rPr>
              <w:t>5</w:t>
            </w:r>
          </w:p>
        </w:tc>
        <w:tc>
          <w:tcPr>
            <w:tcW w:w="900" w:type="dxa"/>
            <w:tcBorders>
              <w:top w:val="nil"/>
              <w:left w:val="nil"/>
              <w:bottom w:val="single" w:sz="4" w:space="0" w:color="auto"/>
              <w:right w:val="single" w:sz="4" w:space="0" w:color="auto"/>
            </w:tcBorders>
            <w:shd w:val="clear" w:color="auto" w:fill="auto"/>
            <w:noWrap/>
            <w:vAlign w:val="bottom"/>
            <w:hideMark/>
          </w:tcPr>
          <w:p w14:paraId="3C326B1A" w14:textId="77777777" w:rsidR="00055F3E" w:rsidRPr="00FF1987" w:rsidRDefault="00055F3E" w:rsidP="000B3C0A">
            <w:pPr>
              <w:jc w:val="center"/>
              <w:rPr>
                <w:rFonts w:ascii="Calibri" w:hAnsi="Calibri"/>
                <w:color w:val="000000"/>
                <w:sz w:val="22"/>
                <w:szCs w:val="22"/>
              </w:rPr>
            </w:pPr>
            <w:r>
              <w:rPr>
                <w:rFonts w:ascii="Calibri" w:hAnsi="Calibri"/>
                <w:color w:val="000000"/>
                <w:sz w:val="22"/>
                <w:szCs w:val="22"/>
              </w:rPr>
              <w:t>x3</w:t>
            </w:r>
          </w:p>
        </w:tc>
        <w:tc>
          <w:tcPr>
            <w:tcW w:w="900" w:type="dxa"/>
            <w:tcBorders>
              <w:top w:val="nil"/>
              <w:left w:val="nil"/>
              <w:bottom w:val="single" w:sz="4" w:space="0" w:color="auto"/>
              <w:right w:val="single" w:sz="4" w:space="0" w:color="auto"/>
            </w:tcBorders>
            <w:shd w:val="clear" w:color="auto" w:fill="auto"/>
            <w:noWrap/>
            <w:vAlign w:val="bottom"/>
            <w:hideMark/>
          </w:tcPr>
          <w:p w14:paraId="4101652C" w14:textId="77777777" w:rsidR="00055F3E" w:rsidRPr="00787F03" w:rsidRDefault="00055F3E" w:rsidP="00055F3E">
            <w:pPr>
              <w:jc w:val="center"/>
              <w:rPr>
                <w:rFonts w:ascii="Calibri" w:hAnsi="Calibri"/>
                <w:color w:val="000000"/>
                <w:sz w:val="22"/>
                <w:szCs w:val="22"/>
              </w:rPr>
            </w:pPr>
          </w:p>
        </w:tc>
        <w:tc>
          <w:tcPr>
            <w:tcW w:w="4034" w:type="dxa"/>
            <w:tcBorders>
              <w:top w:val="nil"/>
              <w:left w:val="nil"/>
              <w:bottom w:val="single" w:sz="4" w:space="0" w:color="auto"/>
              <w:right w:val="single" w:sz="4" w:space="0" w:color="auto"/>
            </w:tcBorders>
            <w:shd w:val="clear" w:color="auto" w:fill="auto"/>
            <w:noWrap/>
            <w:vAlign w:val="bottom"/>
            <w:hideMark/>
          </w:tcPr>
          <w:p w14:paraId="4B8484D5" w14:textId="77777777" w:rsidR="00055F3E" w:rsidRPr="00787F03" w:rsidRDefault="00055F3E" w:rsidP="000C0794">
            <w:pPr>
              <w:rPr>
                <w:rFonts w:ascii="Calibri" w:hAnsi="Calibri"/>
                <w:color w:val="000000"/>
                <w:sz w:val="22"/>
                <w:szCs w:val="22"/>
              </w:rPr>
            </w:pPr>
            <w:r w:rsidRPr="00787F03">
              <w:rPr>
                <w:rFonts w:ascii="Calibri" w:hAnsi="Calibri"/>
                <w:color w:val="000000"/>
                <w:sz w:val="22"/>
                <w:szCs w:val="22"/>
              </w:rPr>
              <w:t> </w:t>
            </w:r>
          </w:p>
        </w:tc>
      </w:tr>
      <w:tr w:rsidR="00055F3E" w:rsidRPr="00787F03" w14:paraId="2F661B8A" w14:textId="77777777" w:rsidTr="006C2D4B">
        <w:trPr>
          <w:trHeight w:val="266"/>
        </w:trPr>
        <w:tc>
          <w:tcPr>
            <w:tcW w:w="2625" w:type="dxa"/>
            <w:tcBorders>
              <w:top w:val="nil"/>
              <w:left w:val="single" w:sz="4" w:space="0" w:color="auto"/>
              <w:bottom w:val="single" w:sz="4" w:space="0" w:color="auto"/>
              <w:right w:val="single" w:sz="4" w:space="0" w:color="auto"/>
            </w:tcBorders>
            <w:shd w:val="clear" w:color="000000" w:fill="FFC000"/>
            <w:noWrap/>
            <w:vAlign w:val="bottom"/>
            <w:hideMark/>
          </w:tcPr>
          <w:p w14:paraId="3025019E" w14:textId="77777777" w:rsidR="00055F3E" w:rsidRPr="00787F03" w:rsidRDefault="00055F3E" w:rsidP="000C0794">
            <w:pPr>
              <w:rPr>
                <w:rFonts w:ascii="Calibri" w:hAnsi="Calibri"/>
                <w:b/>
                <w:bCs/>
                <w:color w:val="000000"/>
                <w:sz w:val="22"/>
                <w:szCs w:val="22"/>
              </w:rPr>
            </w:pPr>
            <w:r w:rsidRPr="00787F03">
              <w:rPr>
                <w:rFonts w:ascii="Calibri" w:hAnsi="Calibri"/>
                <w:b/>
                <w:bCs/>
                <w:color w:val="000000"/>
                <w:sz w:val="22"/>
                <w:szCs w:val="22"/>
              </w:rPr>
              <w:t>Total Score</w:t>
            </w:r>
          </w:p>
        </w:tc>
        <w:tc>
          <w:tcPr>
            <w:tcW w:w="306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4F8F56C0" w14:textId="4F20B063" w:rsidR="00055F3E" w:rsidRPr="00787F03" w:rsidRDefault="00AC2FE5" w:rsidP="000C0794">
            <w:pPr>
              <w:jc w:val="right"/>
              <w:rPr>
                <w:rFonts w:ascii="Calibri" w:hAnsi="Calibri"/>
                <w:color w:val="000000"/>
                <w:sz w:val="22"/>
                <w:szCs w:val="22"/>
              </w:rPr>
            </w:pPr>
            <w:r>
              <w:rPr>
                <w:rFonts w:ascii="Calibri" w:hAnsi="Calibri"/>
                <w:color w:val="000000"/>
                <w:sz w:val="22"/>
                <w:szCs w:val="22"/>
              </w:rPr>
              <w:t>100</w:t>
            </w:r>
            <w:r w:rsidR="00055F3E" w:rsidRPr="00787F03">
              <w:rPr>
                <w:rFonts w:ascii="Calibri" w:hAnsi="Calibri"/>
                <w:color w:val="000000"/>
                <w:sz w:val="22"/>
                <w:szCs w:val="22"/>
              </w:rPr>
              <w:t> </w:t>
            </w:r>
          </w:p>
        </w:tc>
        <w:tc>
          <w:tcPr>
            <w:tcW w:w="4034" w:type="dxa"/>
            <w:tcBorders>
              <w:top w:val="nil"/>
              <w:left w:val="nil"/>
              <w:bottom w:val="single" w:sz="4" w:space="0" w:color="auto"/>
              <w:right w:val="single" w:sz="4" w:space="0" w:color="auto"/>
            </w:tcBorders>
            <w:shd w:val="clear" w:color="auto" w:fill="auto"/>
            <w:noWrap/>
            <w:vAlign w:val="bottom"/>
            <w:hideMark/>
          </w:tcPr>
          <w:p w14:paraId="649CC1FA" w14:textId="77777777" w:rsidR="00055F3E" w:rsidRPr="00787F03" w:rsidRDefault="00055F3E" w:rsidP="000C0794">
            <w:pPr>
              <w:rPr>
                <w:rFonts w:ascii="Calibri" w:hAnsi="Calibri"/>
                <w:color w:val="000000"/>
                <w:sz w:val="22"/>
                <w:szCs w:val="22"/>
              </w:rPr>
            </w:pPr>
            <w:r w:rsidRPr="00787F03">
              <w:rPr>
                <w:rFonts w:ascii="Calibri" w:hAnsi="Calibri"/>
                <w:color w:val="000000"/>
                <w:sz w:val="22"/>
                <w:szCs w:val="22"/>
              </w:rPr>
              <w:t> </w:t>
            </w:r>
          </w:p>
        </w:tc>
      </w:tr>
    </w:tbl>
    <w:p w14:paraId="4B99056E" w14:textId="77777777" w:rsidR="004329FF" w:rsidRDefault="004329FF" w:rsidP="004329FF">
      <w:pPr>
        <w:pStyle w:val="Title"/>
        <w:jc w:val="left"/>
        <w:rPr>
          <w:sz w:val="24"/>
        </w:rPr>
      </w:pPr>
    </w:p>
    <w:p w14:paraId="7F5ADAD1" w14:textId="77777777" w:rsidR="004329FF" w:rsidRDefault="004329FF" w:rsidP="004329FF">
      <w:pPr>
        <w:pStyle w:val="Title"/>
        <w:jc w:val="left"/>
        <w:rPr>
          <w:sz w:val="24"/>
        </w:rPr>
      </w:pPr>
      <w:r>
        <w:rPr>
          <w:sz w:val="24"/>
        </w:rPr>
        <w:t xml:space="preserve">5: Excellent </w:t>
      </w:r>
      <w:r>
        <w:rPr>
          <w:sz w:val="24"/>
        </w:rPr>
        <w:tab/>
        <w:t>4: Good     3: Acceptable    2: Poor     1: Very Poor    0: Not attempted</w:t>
      </w:r>
    </w:p>
    <w:p w14:paraId="1299C43A" w14:textId="77777777" w:rsidR="004329FF" w:rsidRDefault="004329FF" w:rsidP="004329FF">
      <w:pPr>
        <w:pStyle w:val="Title"/>
        <w:jc w:val="left"/>
        <w:rPr>
          <w:sz w:val="24"/>
        </w:rPr>
      </w:pPr>
    </w:p>
    <w:p w14:paraId="2336B5CC" w14:textId="77777777" w:rsidR="004329FF" w:rsidRDefault="004329FF" w:rsidP="004329FF">
      <w:pPr>
        <w:pStyle w:val="Title"/>
        <w:jc w:val="left"/>
        <w:rPr>
          <w:sz w:val="24"/>
        </w:rPr>
      </w:pPr>
      <w:r>
        <w:rPr>
          <w:sz w:val="24"/>
        </w:rPr>
        <w:t>Comments:</w:t>
      </w:r>
    </w:p>
    <w:p w14:paraId="4DDBEF00" w14:textId="36979CD4" w:rsidR="00C53E7B" w:rsidRPr="00AC2FE5" w:rsidRDefault="00AC2FE5" w:rsidP="00C53E7B">
      <w:pPr>
        <w:pStyle w:val="Title"/>
        <w:jc w:val="left"/>
        <w:rPr>
          <w:b w:val="0"/>
          <w:i/>
          <w:iCs/>
          <w:color w:val="FF0000"/>
          <w:sz w:val="22"/>
          <w:szCs w:val="22"/>
        </w:rPr>
      </w:pPr>
      <w:r w:rsidRPr="00AC2FE5">
        <w:rPr>
          <w:b w:val="0"/>
          <w:i/>
          <w:iCs/>
          <w:color w:val="FF0000"/>
          <w:sz w:val="22"/>
          <w:szCs w:val="22"/>
        </w:rPr>
        <w:t>Excellent analysis!</w:t>
      </w:r>
    </w:p>
    <w:p w14:paraId="463CBE7C" w14:textId="77777777" w:rsidR="00DE38AE" w:rsidRPr="00D1298B" w:rsidRDefault="00A70386" w:rsidP="002B155A">
      <w:pPr>
        <w:pStyle w:val="Title"/>
        <w:numPr>
          <w:ilvl w:val="0"/>
          <w:numId w:val="12"/>
        </w:numPr>
        <w:spacing w:line="360" w:lineRule="auto"/>
        <w:jc w:val="left"/>
        <w:rPr>
          <w:sz w:val="24"/>
          <w:szCs w:val="24"/>
        </w:rPr>
      </w:pPr>
      <w:r w:rsidRPr="00A70386">
        <w:rPr>
          <w:b w:val="0"/>
          <w:sz w:val="24"/>
          <w:szCs w:val="24"/>
        </w:rPr>
        <w:br w:type="page"/>
      </w:r>
      <w:r w:rsidR="00C53E7B" w:rsidRPr="00D1298B">
        <w:rPr>
          <w:sz w:val="24"/>
          <w:szCs w:val="24"/>
        </w:rPr>
        <w:lastRenderedPageBreak/>
        <w:t>Reliability Analysis</w:t>
      </w:r>
    </w:p>
    <w:p w14:paraId="61CDCEAD" w14:textId="7B4A315F" w:rsidR="00E24E15" w:rsidRPr="00D1298B" w:rsidRDefault="3B197D84" w:rsidP="62C3EA2A">
      <w:pPr>
        <w:pStyle w:val="Title"/>
        <w:ind w:left="72"/>
        <w:jc w:val="left"/>
        <w:rPr>
          <w:i/>
          <w:iCs/>
          <w:color w:val="FF0000"/>
          <w:sz w:val="24"/>
          <w:szCs w:val="24"/>
        </w:rPr>
      </w:pPr>
      <w:r w:rsidRPr="62C3EA2A">
        <w:rPr>
          <w:i/>
          <w:iCs/>
          <w:sz w:val="24"/>
          <w:szCs w:val="24"/>
        </w:rPr>
        <w:t>ESP32-WROOM32</w:t>
      </w:r>
    </w:p>
    <w:p w14:paraId="797FEE01" w14:textId="547F2C24" w:rsidR="09E44D65" w:rsidRDefault="09E44D65" w:rsidP="62C3EA2A">
      <w:pPr>
        <w:pStyle w:val="Title"/>
        <w:ind w:left="72"/>
        <w:jc w:val="left"/>
        <w:rPr>
          <w:b w:val="0"/>
          <w:sz w:val="24"/>
          <w:szCs w:val="24"/>
        </w:rPr>
      </w:pPr>
      <w:r w:rsidRPr="62C3EA2A">
        <w:rPr>
          <w:b w:val="0"/>
          <w:sz w:val="24"/>
          <w:szCs w:val="24"/>
        </w:rPr>
        <w:t>The ESP32-WROOM32 is used to control the entire Sink or be Sunk board game chosen for reliability analysis because of its complexity and importance to the project. The failure per 10^6 hours (𝝀𝑷) and mean time to failure (MTTF) was calculated based on the formulas outlined in MIL-HDBK-217</w:t>
      </w:r>
      <w:r w:rsidR="21750ECB" w:rsidRPr="62C3EA2A">
        <w:rPr>
          <w:b w:val="0"/>
          <w:sz w:val="24"/>
          <w:szCs w:val="24"/>
        </w:rPr>
        <w:t>F</w:t>
      </w:r>
      <w:r w:rsidRPr="62C3EA2A">
        <w:rPr>
          <w:b w:val="0"/>
          <w:sz w:val="24"/>
          <w:szCs w:val="24"/>
        </w:rPr>
        <w:t xml:space="preserve">. </w:t>
      </w:r>
      <w:r w:rsidR="381D340A" w:rsidRPr="62C3EA2A">
        <w:rPr>
          <w:b w:val="0"/>
          <w:sz w:val="24"/>
          <w:szCs w:val="24"/>
        </w:rPr>
        <w:t xml:space="preserve">The CMOS Gate/Logic Arrays and Microprocessor </w:t>
      </w:r>
      <w:r w:rsidR="153672CA" w:rsidRPr="62C3EA2A">
        <w:rPr>
          <w:b w:val="0"/>
          <w:sz w:val="24"/>
          <w:szCs w:val="24"/>
        </w:rPr>
        <w:t>model</w:t>
      </w:r>
      <w:r w:rsidRPr="62C3EA2A">
        <w:rPr>
          <w:b w:val="0"/>
          <w:sz w:val="24"/>
          <w:szCs w:val="24"/>
        </w:rPr>
        <w:t xml:space="preserve"> </w:t>
      </w:r>
      <w:r w:rsidR="40D7A26C" w:rsidRPr="62C3EA2A">
        <w:rPr>
          <w:b w:val="0"/>
          <w:sz w:val="24"/>
          <w:szCs w:val="24"/>
        </w:rPr>
        <w:t>was used</w:t>
      </w:r>
      <w:r w:rsidRPr="62C3EA2A">
        <w:rPr>
          <w:b w:val="0"/>
          <w:sz w:val="24"/>
          <w:szCs w:val="24"/>
        </w:rPr>
        <w:t xml:space="preserve"> for this microcontroller</w:t>
      </w:r>
      <w:r w:rsidR="00254F51">
        <w:rPr>
          <w:b w:val="0"/>
          <w:sz w:val="24"/>
          <w:szCs w:val="24"/>
        </w:rPr>
        <w:t>,</w:t>
      </w:r>
      <w:r w:rsidRPr="62C3EA2A">
        <w:rPr>
          <w:b w:val="0"/>
          <w:sz w:val="24"/>
          <w:szCs w:val="24"/>
        </w:rPr>
        <w:t xml:space="preserve"> 𝝀𝑷 = (C1 · πt + C2· πe) · π</w:t>
      </w:r>
      <w:r w:rsidR="3DFF984C" w:rsidRPr="62C3EA2A">
        <w:rPr>
          <w:b w:val="0"/>
          <w:sz w:val="24"/>
          <w:szCs w:val="24"/>
        </w:rPr>
        <w:t>Q</w:t>
      </w:r>
      <w:r w:rsidRPr="62C3EA2A">
        <w:rPr>
          <w:b w:val="0"/>
          <w:sz w:val="24"/>
          <w:szCs w:val="24"/>
        </w:rPr>
        <w:t xml:space="preserve"> · π</w:t>
      </w:r>
      <w:r w:rsidR="10A6B110" w:rsidRPr="62C3EA2A">
        <w:rPr>
          <w:b w:val="0"/>
          <w:sz w:val="24"/>
          <w:szCs w:val="24"/>
        </w:rPr>
        <w:t>L</w:t>
      </w:r>
      <w:r w:rsidRPr="62C3EA2A">
        <w:rPr>
          <w:b w:val="0"/>
          <w:sz w:val="24"/>
          <w:szCs w:val="24"/>
        </w:rPr>
        <w:t xml:space="preserve">. The MTTF and 𝝀𝑷 is in </w:t>
      </w:r>
      <w:r w:rsidR="00254F51">
        <w:rPr>
          <w:b w:val="0"/>
          <w:sz w:val="24"/>
          <w:szCs w:val="24"/>
        </w:rPr>
        <w:t>an acceptable</w:t>
      </w:r>
      <w:r w:rsidRPr="62C3EA2A">
        <w:rPr>
          <w:b w:val="0"/>
          <w:sz w:val="24"/>
          <w:szCs w:val="24"/>
        </w:rPr>
        <w:t xml:space="preserve"> range. A </w:t>
      </w:r>
      <w:r w:rsidR="6A791E95" w:rsidRPr="62C3EA2A">
        <w:rPr>
          <w:b w:val="0"/>
          <w:sz w:val="24"/>
          <w:szCs w:val="24"/>
        </w:rPr>
        <w:t>failure in this microcontroller system would degrade gameplay functionality and could shut the game down entire, but no harm to the user is at risk</w:t>
      </w:r>
      <w:r w:rsidRPr="62C3EA2A">
        <w:rPr>
          <w:b w:val="0"/>
          <w:sz w:val="24"/>
          <w:szCs w:val="24"/>
        </w:rPr>
        <w:t>.</w:t>
      </w:r>
    </w:p>
    <w:p w14:paraId="12754F92" w14:textId="556B71B9" w:rsidR="62C3EA2A" w:rsidRDefault="62C3EA2A" w:rsidP="62C3EA2A">
      <w:pPr>
        <w:pStyle w:val="Title"/>
        <w:ind w:left="72"/>
        <w:jc w:val="left"/>
        <w:rPr>
          <w:b w:val="0"/>
          <w:sz w:val="24"/>
          <w:szCs w:val="24"/>
        </w:rPr>
      </w:pPr>
    </w:p>
    <w:p w14:paraId="15F69D0D" w14:textId="29AD3827" w:rsidR="009B1FA0" w:rsidRPr="009B1FA0" w:rsidRDefault="009B1FA0" w:rsidP="62C3EA2A">
      <w:pPr>
        <w:pStyle w:val="Title"/>
        <w:ind w:left="72"/>
        <w:jc w:val="left"/>
        <w:rPr>
          <w:bCs/>
          <w:sz w:val="24"/>
          <w:szCs w:val="24"/>
        </w:rPr>
      </w:pPr>
      <w:r>
        <w:rPr>
          <w:bCs/>
          <w:sz w:val="24"/>
          <w:szCs w:val="24"/>
        </w:rPr>
        <w:t>Table 1: Failure Analysis of ESP32</w:t>
      </w:r>
    </w:p>
    <w:tbl>
      <w:tblPr>
        <w:tblStyle w:val="TableGrid"/>
        <w:tblW w:w="0" w:type="auto"/>
        <w:tblInd w:w="72" w:type="dxa"/>
        <w:tblLayout w:type="fixed"/>
        <w:tblLook w:val="06A0" w:firstRow="1" w:lastRow="0" w:firstColumn="1" w:lastColumn="0" w:noHBand="1" w:noVBand="1"/>
      </w:tblPr>
      <w:tblGrid>
        <w:gridCol w:w="2325"/>
        <w:gridCol w:w="3135"/>
        <w:gridCol w:w="1515"/>
        <w:gridCol w:w="2325"/>
      </w:tblGrid>
      <w:tr w:rsidR="62C3EA2A" w14:paraId="30D43494" w14:textId="77777777" w:rsidTr="62C3EA2A">
        <w:tc>
          <w:tcPr>
            <w:tcW w:w="2325" w:type="dxa"/>
          </w:tcPr>
          <w:p w14:paraId="424009E4" w14:textId="1D63B2DA" w:rsidR="5C7B2238" w:rsidRDefault="5C7B2238" w:rsidP="62C3EA2A">
            <w:pPr>
              <w:pStyle w:val="Title"/>
              <w:rPr>
                <w:b w:val="0"/>
                <w:szCs w:val="28"/>
              </w:rPr>
            </w:pPr>
            <w:r w:rsidRPr="62C3EA2A">
              <w:rPr>
                <w:bCs/>
                <w:szCs w:val="28"/>
              </w:rPr>
              <w:t>Parameter Name</w:t>
            </w:r>
          </w:p>
        </w:tc>
        <w:tc>
          <w:tcPr>
            <w:tcW w:w="3135" w:type="dxa"/>
          </w:tcPr>
          <w:p w14:paraId="6A2F92CF" w14:textId="31FBE9FE" w:rsidR="5C7B2238" w:rsidRDefault="5C7B2238" w:rsidP="62C3EA2A">
            <w:pPr>
              <w:pStyle w:val="Title"/>
              <w:rPr>
                <w:b w:val="0"/>
                <w:szCs w:val="28"/>
              </w:rPr>
            </w:pPr>
            <w:r w:rsidRPr="62C3EA2A">
              <w:rPr>
                <w:bCs/>
                <w:szCs w:val="28"/>
              </w:rPr>
              <w:t>Description</w:t>
            </w:r>
          </w:p>
        </w:tc>
        <w:tc>
          <w:tcPr>
            <w:tcW w:w="1515" w:type="dxa"/>
          </w:tcPr>
          <w:p w14:paraId="04FE5017" w14:textId="2ECE7B56" w:rsidR="5C7B2238" w:rsidRDefault="5C7B2238" w:rsidP="62C3EA2A">
            <w:pPr>
              <w:pStyle w:val="Title"/>
              <w:rPr>
                <w:bCs/>
                <w:szCs w:val="28"/>
              </w:rPr>
            </w:pPr>
            <w:r w:rsidRPr="62C3EA2A">
              <w:rPr>
                <w:bCs/>
                <w:szCs w:val="28"/>
              </w:rPr>
              <w:t>Value</w:t>
            </w:r>
          </w:p>
        </w:tc>
        <w:tc>
          <w:tcPr>
            <w:tcW w:w="2325" w:type="dxa"/>
          </w:tcPr>
          <w:p w14:paraId="543FC7B6" w14:textId="37C3E2DA" w:rsidR="5C7B2238" w:rsidRDefault="5C7B2238" w:rsidP="62C3EA2A">
            <w:pPr>
              <w:pStyle w:val="Title"/>
              <w:rPr>
                <w:bCs/>
                <w:szCs w:val="28"/>
              </w:rPr>
            </w:pPr>
            <w:r w:rsidRPr="62C3EA2A">
              <w:rPr>
                <w:bCs/>
                <w:szCs w:val="28"/>
              </w:rPr>
              <w:t>Comments</w:t>
            </w:r>
          </w:p>
        </w:tc>
      </w:tr>
      <w:tr w:rsidR="62C3EA2A" w14:paraId="72EEB238" w14:textId="77777777" w:rsidTr="62C3EA2A">
        <w:tc>
          <w:tcPr>
            <w:tcW w:w="2325" w:type="dxa"/>
          </w:tcPr>
          <w:p w14:paraId="0172E5A4" w14:textId="4A0E532F" w:rsidR="248291E8" w:rsidRDefault="248291E8" w:rsidP="62C3EA2A">
            <w:pPr>
              <w:pStyle w:val="Title"/>
              <w:rPr>
                <w:b w:val="0"/>
                <w:sz w:val="20"/>
              </w:rPr>
            </w:pPr>
            <w:r w:rsidRPr="62C3EA2A">
              <w:rPr>
                <w:b w:val="0"/>
                <w:sz w:val="20"/>
              </w:rPr>
              <w:t>C1</w:t>
            </w:r>
          </w:p>
        </w:tc>
        <w:tc>
          <w:tcPr>
            <w:tcW w:w="3135" w:type="dxa"/>
          </w:tcPr>
          <w:p w14:paraId="61395769" w14:textId="0DD274A7" w:rsidR="248291E8" w:rsidRDefault="248291E8" w:rsidP="62C3EA2A">
            <w:pPr>
              <w:pStyle w:val="Title"/>
              <w:rPr>
                <w:b w:val="0"/>
                <w:sz w:val="20"/>
              </w:rPr>
            </w:pPr>
            <w:r w:rsidRPr="62C3EA2A">
              <w:rPr>
                <w:b w:val="0"/>
                <w:sz w:val="20"/>
              </w:rPr>
              <w:t>Die Complexity</w:t>
            </w:r>
          </w:p>
        </w:tc>
        <w:tc>
          <w:tcPr>
            <w:tcW w:w="1515" w:type="dxa"/>
          </w:tcPr>
          <w:p w14:paraId="7B4A1036" w14:textId="0E2FB5A6" w:rsidR="1B65C5E7" w:rsidRDefault="1B65C5E7" w:rsidP="62C3EA2A">
            <w:pPr>
              <w:pStyle w:val="Title"/>
              <w:rPr>
                <w:b w:val="0"/>
                <w:sz w:val="20"/>
              </w:rPr>
            </w:pPr>
            <w:r w:rsidRPr="62C3EA2A">
              <w:rPr>
                <w:b w:val="0"/>
                <w:sz w:val="20"/>
              </w:rPr>
              <w:t>0.56</w:t>
            </w:r>
          </w:p>
        </w:tc>
        <w:tc>
          <w:tcPr>
            <w:tcW w:w="2325" w:type="dxa"/>
          </w:tcPr>
          <w:p w14:paraId="1A1B7B01" w14:textId="37E76D57" w:rsidR="66AC58C2" w:rsidRDefault="66AC58C2" w:rsidP="62C3EA2A">
            <w:pPr>
              <w:pStyle w:val="Title"/>
              <w:rPr>
                <w:b w:val="0"/>
                <w:sz w:val="20"/>
              </w:rPr>
            </w:pPr>
            <w:r w:rsidRPr="62C3EA2A">
              <w:rPr>
                <w:b w:val="0"/>
                <w:sz w:val="20"/>
              </w:rPr>
              <w:t>32-Bit MOS</w:t>
            </w:r>
          </w:p>
        </w:tc>
      </w:tr>
      <w:tr w:rsidR="62C3EA2A" w14:paraId="6293B541" w14:textId="77777777" w:rsidTr="62C3EA2A">
        <w:tc>
          <w:tcPr>
            <w:tcW w:w="2325" w:type="dxa"/>
          </w:tcPr>
          <w:p w14:paraId="5E8DF17F" w14:textId="5F94B858" w:rsidR="248291E8" w:rsidRDefault="248291E8" w:rsidP="62C3EA2A">
            <w:pPr>
              <w:pStyle w:val="Title"/>
              <w:rPr>
                <w:b w:val="0"/>
                <w:sz w:val="20"/>
              </w:rPr>
            </w:pPr>
            <w:r w:rsidRPr="62C3EA2A">
              <w:rPr>
                <w:b w:val="0"/>
                <w:sz w:val="20"/>
              </w:rPr>
              <w:t>πT</w:t>
            </w:r>
          </w:p>
        </w:tc>
        <w:tc>
          <w:tcPr>
            <w:tcW w:w="3135" w:type="dxa"/>
          </w:tcPr>
          <w:p w14:paraId="7E6FE575" w14:textId="246842FC" w:rsidR="248291E8" w:rsidRDefault="248291E8" w:rsidP="62C3EA2A">
            <w:pPr>
              <w:pStyle w:val="Title"/>
              <w:rPr>
                <w:b w:val="0"/>
                <w:sz w:val="20"/>
              </w:rPr>
            </w:pPr>
            <w:r w:rsidRPr="62C3EA2A">
              <w:rPr>
                <w:b w:val="0"/>
                <w:sz w:val="20"/>
              </w:rPr>
              <w:t>Temperature Coefficient</w:t>
            </w:r>
          </w:p>
        </w:tc>
        <w:tc>
          <w:tcPr>
            <w:tcW w:w="1515" w:type="dxa"/>
          </w:tcPr>
          <w:p w14:paraId="07024650" w14:textId="09D2F8E1" w:rsidR="26C53C9B" w:rsidRDefault="26C53C9B" w:rsidP="62C3EA2A">
            <w:pPr>
              <w:pStyle w:val="Title"/>
              <w:rPr>
                <w:b w:val="0"/>
                <w:sz w:val="20"/>
              </w:rPr>
            </w:pPr>
            <w:r w:rsidRPr="62C3EA2A">
              <w:rPr>
                <w:b w:val="0"/>
                <w:sz w:val="20"/>
              </w:rPr>
              <w:t>0.</w:t>
            </w:r>
            <w:r w:rsidR="004A5C34">
              <w:rPr>
                <w:b w:val="0"/>
                <w:sz w:val="20"/>
              </w:rPr>
              <w:t>98</w:t>
            </w:r>
          </w:p>
        </w:tc>
        <w:tc>
          <w:tcPr>
            <w:tcW w:w="2325" w:type="dxa"/>
          </w:tcPr>
          <w:p w14:paraId="42193B77" w14:textId="1CD313ED" w:rsidR="26C53C9B" w:rsidRPr="00873D4F" w:rsidRDefault="004A5C34" w:rsidP="62C3EA2A">
            <w:pPr>
              <w:pStyle w:val="Title"/>
              <w:rPr>
                <w:b w:val="0"/>
                <w:sz w:val="20"/>
              </w:rPr>
            </w:pPr>
            <w:r w:rsidRPr="00873D4F">
              <w:rPr>
                <w:b w:val="0"/>
                <w:sz w:val="20"/>
              </w:rPr>
              <w:t>Maximum</w:t>
            </w:r>
            <w:r w:rsidR="26C53C9B" w:rsidRPr="00873D4F">
              <w:rPr>
                <w:b w:val="0"/>
                <w:sz w:val="20"/>
              </w:rPr>
              <w:t xml:space="preserve"> Operating Temp at </w:t>
            </w:r>
            <w:r w:rsidR="00873D4F" w:rsidRPr="00873D4F">
              <w:rPr>
                <w:b w:val="0"/>
                <w:sz w:val="20"/>
              </w:rPr>
              <w:t>85° C</w:t>
            </w:r>
          </w:p>
        </w:tc>
      </w:tr>
      <w:tr w:rsidR="62C3EA2A" w14:paraId="181B3F11" w14:textId="77777777" w:rsidTr="62C3EA2A">
        <w:tc>
          <w:tcPr>
            <w:tcW w:w="2325" w:type="dxa"/>
          </w:tcPr>
          <w:p w14:paraId="481C971A" w14:textId="4A2C592F" w:rsidR="248291E8" w:rsidRDefault="248291E8" w:rsidP="62C3EA2A">
            <w:pPr>
              <w:pStyle w:val="Title"/>
              <w:rPr>
                <w:b w:val="0"/>
                <w:sz w:val="20"/>
              </w:rPr>
            </w:pPr>
            <w:r w:rsidRPr="62C3EA2A">
              <w:rPr>
                <w:b w:val="0"/>
                <w:sz w:val="20"/>
              </w:rPr>
              <w:t>C2</w:t>
            </w:r>
          </w:p>
        </w:tc>
        <w:tc>
          <w:tcPr>
            <w:tcW w:w="3135" w:type="dxa"/>
          </w:tcPr>
          <w:p w14:paraId="61FA68D8" w14:textId="4280FBAC" w:rsidR="390061C3" w:rsidRDefault="390061C3" w:rsidP="62C3EA2A">
            <w:pPr>
              <w:pStyle w:val="Title"/>
              <w:rPr>
                <w:b w:val="0"/>
                <w:sz w:val="20"/>
              </w:rPr>
            </w:pPr>
            <w:r w:rsidRPr="62C3EA2A">
              <w:rPr>
                <w:b w:val="0"/>
                <w:sz w:val="20"/>
              </w:rPr>
              <w:t>Pin/Package Constant</w:t>
            </w:r>
          </w:p>
        </w:tc>
        <w:tc>
          <w:tcPr>
            <w:tcW w:w="1515" w:type="dxa"/>
          </w:tcPr>
          <w:p w14:paraId="62656697" w14:textId="430C8DB5" w:rsidR="7E6ADFC2" w:rsidRDefault="7E6ADFC2" w:rsidP="62C3EA2A">
            <w:pPr>
              <w:pStyle w:val="Title"/>
              <w:rPr>
                <w:b w:val="0"/>
                <w:sz w:val="20"/>
              </w:rPr>
            </w:pPr>
            <w:r w:rsidRPr="62C3EA2A">
              <w:rPr>
                <w:b w:val="0"/>
                <w:sz w:val="20"/>
              </w:rPr>
              <w:t>0.017</w:t>
            </w:r>
          </w:p>
        </w:tc>
        <w:tc>
          <w:tcPr>
            <w:tcW w:w="2325" w:type="dxa"/>
          </w:tcPr>
          <w:p w14:paraId="50C64AA7" w14:textId="1BB119D3" w:rsidR="7E6ADFC2" w:rsidRDefault="7E6ADFC2" w:rsidP="62C3EA2A">
            <w:pPr>
              <w:pStyle w:val="Title"/>
              <w:rPr>
                <w:b w:val="0"/>
                <w:sz w:val="20"/>
              </w:rPr>
            </w:pPr>
            <w:r w:rsidRPr="62C3EA2A">
              <w:rPr>
                <w:b w:val="0"/>
                <w:sz w:val="20"/>
              </w:rPr>
              <w:t xml:space="preserve">Non-Hermetic </w:t>
            </w:r>
            <w:r w:rsidR="08E900A2" w:rsidRPr="62C3EA2A">
              <w:rPr>
                <w:b w:val="0"/>
                <w:sz w:val="20"/>
              </w:rPr>
              <w:t>36 Pin</w:t>
            </w:r>
          </w:p>
        </w:tc>
      </w:tr>
      <w:tr w:rsidR="62C3EA2A" w14:paraId="2B9EB6A2" w14:textId="77777777" w:rsidTr="62C3EA2A">
        <w:tc>
          <w:tcPr>
            <w:tcW w:w="2325" w:type="dxa"/>
          </w:tcPr>
          <w:p w14:paraId="614429A8" w14:textId="4CCAF041" w:rsidR="248291E8" w:rsidRDefault="248291E8" w:rsidP="62C3EA2A">
            <w:pPr>
              <w:pStyle w:val="Title"/>
              <w:rPr>
                <w:b w:val="0"/>
                <w:sz w:val="20"/>
              </w:rPr>
            </w:pPr>
            <w:r w:rsidRPr="62C3EA2A">
              <w:rPr>
                <w:b w:val="0"/>
                <w:sz w:val="20"/>
              </w:rPr>
              <w:t>πE</w:t>
            </w:r>
          </w:p>
        </w:tc>
        <w:tc>
          <w:tcPr>
            <w:tcW w:w="3135" w:type="dxa"/>
          </w:tcPr>
          <w:p w14:paraId="34BE110B" w14:textId="74A2DBF2" w:rsidR="58A7F7BD" w:rsidRDefault="58A7F7BD" w:rsidP="62C3EA2A">
            <w:pPr>
              <w:pStyle w:val="Title"/>
              <w:rPr>
                <w:b w:val="0"/>
                <w:sz w:val="20"/>
              </w:rPr>
            </w:pPr>
            <w:r w:rsidRPr="62C3EA2A">
              <w:rPr>
                <w:b w:val="0"/>
                <w:sz w:val="20"/>
              </w:rPr>
              <w:t>Environmental Factor</w:t>
            </w:r>
          </w:p>
        </w:tc>
        <w:tc>
          <w:tcPr>
            <w:tcW w:w="1515" w:type="dxa"/>
          </w:tcPr>
          <w:p w14:paraId="59417119" w14:textId="3D08E086" w:rsidR="20365560" w:rsidRDefault="20365560" w:rsidP="62C3EA2A">
            <w:pPr>
              <w:pStyle w:val="Title"/>
              <w:rPr>
                <w:b w:val="0"/>
                <w:sz w:val="20"/>
              </w:rPr>
            </w:pPr>
            <w:r w:rsidRPr="62C3EA2A">
              <w:rPr>
                <w:b w:val="0"/>
                <w:sz w:val="20"/>
              </w:rPr>
              <w:t>0.5</w:t>
            </w:r>
          </w:p>
        </w:tc>
        <w:tc>
          <w:tcPr>
            <w:tcW w:w="2325" w:type="dxa"/>
          </w:tcPr>
          <w:p w14:paraId="14F3EFF2" w14:textId="076F6A6A" w:rsidR="20365560" w:rsidRDefault="20365560" w:rsidP="62C3EA2A">
            <w:pPr>
              <w:pStyle w:val="Title"/>
              <w:rPr>
                <w:b w:val="0"/>
                <w:sz w:val="20"/>
              </w:rPr>
            </w:pPr>
            <w:r w:rsidRPr="62C3EA2A">
              <w:rPr>
                <w:b w:val="0"/>
                <w:sz w:val="20"/>
              </w:rPr>
              <w:t>GB</w:t>
            </w:r>
          </w:p>
        </w:tc>
      </w:tr>
      <w:tr w:rsidR="62C3EA2A" w14:paraId="2666FFBC" w14:textId="77777777" w:rsidTr="62C3EA2A">
        <w:tc>
          <w:tcPr>
            <w:tcW w:w="2325" w:type="dxa"/>
          </w:tcPr>
          <w:p w14:paraId="1855D9B1" w14:textId="21D94654" w:rsidR="042DB785" w:rsidRDefault="042DB785" w:rsidP="62C3EA2A">
            <w:pPr>
              <w:pStyle w:val="Title"/>
              <w:rPr>
                <w:b w:val="0"/>
                <w:sz w:val="20"/>
              </w:rPr>
            </w:pPr>
            <w:r w:rsidRPr="62C3EA2A">
              <w:rPr>
                <w:b w:val="0"/>
                <w:sz w:val="20"/>
              </w:rPr>
              <w:t>πQ</w:t>
            </w:r>
          </w:p>
        </w:tc>
        <w:tc>
          <w:tcPr>
            <w:tcW w:w="3135" w:type="dxa"/>
          </w:tcPr>
          <w:p w14:paraId="60CCF4DB" w14:textId="45955ACD" w:rsidR="042DB785" w:rsidRDefault="042DB785" w:rsidP="62C3EA2A">
            <w:pPr>
              <w:pStyle w:val="Title"/>
              <w:rPr>
                <w:b w:val="0"/>
                <w:sz w:val="20"/>
              </w:rPr>
            </w:pPr>
            <w:r w:rsidRPr="62C3EA2A">
              <w:rPr>
                <w:b w:val="0"/>
                <w:sz w:val="20"/>
              </w:rPr>
              <w:t>Quality Factor</w:t>
            </w:r>
          </w:p>
        </w:tc>
        <w:tc>
          <w:tcPr>
            <w:tcW w:w="1515" w:type="dxa"/>
          </w:tcPr>
          <w:p w14:paraId="0256134A" w14:textId="40AC0CE2" w:rsidR="042DB785" w:rsidRDefault="042DB785" w:rsidP="62C3EA2A">
            <w:pPr>
              <w:pStyle w:val="Title"/>
              <w:rPr>
                <w:b w:val="0"/>
                <w:sz w:val="20"/>
              </w:rPr>
            </w:pPr>
            <w:r w:rsidRPr="62C3EA2A">
              <w:rPr>
                <w:b w:val="0"/>
                <w:sz w:val="20"/>
              </w:rPr>
              <w:t>10</w:t>
            </w:r>
          </w:p>
        </w:tc>
        <w:tc>
          <w:tcPr>
            <w:tcW w:w="2325" w:type="dxa"/>
          </w:tcPr>
          <w:p w14:paraId="184E41AB" w14:textId="5555940D" w:rsidR="042DB785" w:rsidRDefault="042DB785" w:rsidP="62C3EA2A">
            <w:pPr>
              <w:pStyle w:val="Title"/>
              <w:rPr>
                <w:b w:val="0"/>
                <w:sz w:val="20"/>
              </w:rPr>
            </w:pPr>
            <w:del w:id="0" w:author="Fangda Li" w:date="2021-11-09T13:21:00Z">
              <w:r w:rsidRPr="62C3EA2A" w:rsidDel="00AC2FE5">
                <w:rPr>
                  <w:b w:val="0"/>
                  <w:sz w:val="20"/>
                </w:rPr>
                <w:delText>Commerical</w:delText>
              </w:r>
            </w:del>
            <w:ins w:id="1" w:author="Fangda Li" w:date="2021-11-09T13:21:00Z">
              <w:r w:rsidR="00AC2FE5" w:rsidRPr="62C3EA2A">
                <w:rPr>
                  <w:b w:val="0"/>
                  <w:sz w:val="20"/>
                </w:rPr>
                <w:t>Commercial</w:t>
              </w:r>
            </w:ins>
            <w:r w:rsidRPr="62C3EA2A">
              <w:rPr>
                <w:b w:val="0"/>
                <w:sz w:val="20"/>
              </w:rPr>
              <w:t xml:space="preserve"> Component</w:t>
            </w:r>
          </w:p>
        </w:tc>
      </w:tr>
      <w:tr w:rsidR="62C3EA2A" w14:paraId="5E96BD84" w14:textId="77777777" w:rsidTr="62C3EA2A">
        <w:tc>
          <w:tcPr>
            <w:tcW w:w="2325" w:type="dxa"/>
          </w:tcPr>
          <w:p w14:paraId="7E41D04E" w14:textId="457A65DC" w:rsidR="042DB785" w:rsidRDefault="042DB785" w:rsidP="62C3EA2A">
            <w:pPr>
              <w:pStyle w:val="Title"/>
              <w:rPr>
                <w:b w:val="0"/>
                <w:sz w:val="20"/>
              </w:rPr>
            </w:pPr>
            <w:r w:rsidRPr="62C3EA2A">
              <w:rPr>
                <w:b w:val="0"/>
                <w:sz w:val="20"/>
              </w:rPr>
              <w:t>πL</w:t>
            </w:r>
          </w:p>
        </w:tc>
        <w:tc>
          <w:tcPr>
            <w:tcW w:w="3135" w:type="dxa"/>
          </w:tcPr>
          <w:p w14:paraId="5CC8D0D8" w14:textId="0F56791C" w:rsidR="042DB785" w:rsidRDefault="042DB785" w:rsidP="62C3EA2A">
            <w:pPr>
              <w:pStyle w:val="Title"/>
              <w:rPr>
                <w:b w:val="0"/>
                <w:sz w:val="20"/>
              </w:rPr>
            </w:pPr>
            <w:r w:rsidRPr="62C3EA2A">
              <w:rPr>
                <w:b w:val="0"/>
                <w:sz w:val="20"/>
              </w:rPr>
              <w:t>Learning Factor</w:t>
            </w:r>
          </w:p>
        </w:tc>
        <w:tc>
          <w:tcPr>
            <w:tcW w:w="1515" w:type="dxa"/>
          </w:tcPr>
          <w:p w14:paraId="74EFA937" w14:textId="316653A0" w:rsidR="042DB785" w:rsidRDefault="042DB785" w:rsidP="62C3EA2A">
            <w:pPr>
              <w:pStyle w:val="Title"/>
              <w:rPr>
                <w:b w:val="0"/>
                <w:sz w:val="20"/>
              </w:rPr>
            </w:pPr>
            <w:r w:rsidRPr="62C3EA2A">
              <w:rPr>
                <w:b w:val="0"/>
                <w:sz w:val="20"/>
              </w:rPr>
              <w:t>1</w:t>
            </w:r>
          </w:p>
        </w:tc>
        <w:tc>
          <w:tcPr>
            <w:tcW w:w="2325" w:type="dxa"/>
          </w:tcPr>
          <w:p w14:paraId="47C69B26" w14:textId="4840E730" w:rsidR="042DB785" w:rsidRDefault="042DB785" w:rsidP="62C3EA2A">
            <w:pPr>
              <w:pStyle w:val="Title"/>
              <w:rPr>
                <w:b w:val="0"/>
                <w:sz w:val="20"/>
              </w:rPr>
            </w:pPr>
            <w:r w:rsidRPr="62C3EA2A">
              <w:rPr>
                <w:b w:val="0"/>
                <w:sz w:val="20"/>
              </w:rPr>
              <w:t>ESP32 has been in production since 2016</w:t>
            </w:r>
          </w:p>
        </w:tc>
      </w:tr>
      <w:tr w:rsidR="62C3EA2A" w14:paraId="211F48A2" w14:textId="77777777" w:rsidTr="62C3EA2A">
        <w:tc>
          <w:tcPr>
            <w:tcW w:w="2325" w:type="dxa"/>
          </w:tcPr>
          <w:p w14:paraId="51703AEE" w14:textId="1CA38A11" w:rsidR="4AE5CC0A" w:rsidRDefault="4AE5CC0A" w:rsidP="62C3EA2A">
            <w:pPr>
              <w:pStyle w:val="Title"/>
              <w:rPr>
                <w:bCs/>
                <w:szCs w:val="28"/>
              </w:rPr>
            </w:pPr>
            <w:r w:rsidRPr="62C3EA2A">
              <w:rPr>
                <w:bCs/>
                <w:szCs w:val="28"/>
              </w:rPr>
              <w:t>Entire Design</w:t>
            </w:r>
          </w:p>
        </w:tc>
        <w:tc>
          <w:tcPr>
            <w:tcW w:w="3135" w:type="dxa"/>
          </w:tcPr>
          <w:p w14:paraId="126C3ABC" w14:textId="583B218B" w:rsidR="62C3EA2A" w:rsidRDefault="62C3EA2A" w:rsidP="62C3EA2A">
            <w:pPr>
              <w:pStyle w:val="Title"/>
              <w:rPr>
                <w:bCs/>
                <w:szCs w:val="28"/>
              </w:rPr>
            </w:pPr>
          </w:p>
        </w:tc>
        <w:tc>
          <w:tcPr>
            <w:tcW w:w="1515" w:type="dxa"/>
          </w:tcPr>
          <w:p w14:paraId="6B0A7F6D" w14:textId="62A96318" w:rsidR="62C3EA2A" w:rsidRDefault="62C3EA2A" w:rsidP="62C3EA2A">
            <w:pPr>
              <w:pStyle w:val="Title"/>
              <w:rPr>
                <w:bCs/>
                <w:szCs w:val="28"/>
              </w:rPr>
            </w:pPr>
          </w:p>
        </w:tc>
        <w:tc>
          <w:tcPr>
            <w:tcW w:w="2325" w:type="dxa"/>
          </w:tcPr>
          <w:p w14:paraId="2C651E41" w14:textId="45D6BE10" w:rsidR="62C3EA2A" w:rsidRDefault="62C3EA2A" w:rsidP="62C3EA2A">
            <w:pPr>
              <w:pStyle w:val="Title"/>
              <w:rPr>
                <w:bCs/>
                <w:szCs w:val="28"/>
              </w:rPr>
            </w:pPr>
          </w:p>
        </w:tc>
      </w:tr>
      <w:tr w:rsidR="62C3EA2A" w14:paraId="0EB2B4EB" w14:textId="77777777" w:rsidTr="62C3EA2A">
        <w:tc>
          <w:tcPr>
            <w:tcW w:w="2325" w:type="dxa"/>
          </w:tcPr>
          <w:p w14:paraId="5DD04E4F" w14:textId="74196C91" w:rsidR="4AE5CC0A" w:rsidRPr="00E752FF" w:rsidRDefault="4AE5CC0A" w:rsidP="62C3EA2A">
            <w:pPr>
              <w:pStyle w:val="Title"/>
              <w:rPr>
                <w:b w:val="0"/>
                <w:sz w:val="20"/>
              </w:rPr>
            </w:pPr>
            <w:r w:rsidRPr="00E752FF">
              <w:rPr>
                <w:b w:val="0"/>
                <w:sz w:val="20"/>
              </w:rPr>
              <w:t>𝝀𝑷</w:t>
            </w:r>
          </w:p>
        </w:tc>
        <w:tc>
          <w:tcPr>
            <w:tcW w:w="3135" w:type="dxa"/>
          </w:tcPr>
          <w:p w14:paraId="7976DD68" w14:textId="5A98B3BC" w:rsidR="62C3EA2A" w:rsidRPr="00E752FF" w:rsidRDefault="62C3EA2A" w:rsidP="62C3EA2A">
            <w:pPr>
              <w:pStyle w:val="Title"/>
              <w:rPr>
                <w:b w:val="0"/>
                <w:sz w:val="20"/>
              </w:rPr>
            </w:pPr>
          </w:p>
        </w:tc>
        <w:tc>
          <w:tcPr>
            <w:tcW w:w="1515" w:type="dxa"/>
          </w:tcPr>
          <w:p w14:paraId="51BC50F8" w14:textId="241A4524" w:rsidR="62C3EA2A" w:rsidRPr="00E752FF" w:rsidRDefault="00D30B1D" w:rsidP="62C3EA2A">
            <w:pPr>
              <w:pStyle w:val="Title"/>
              <w:rPr>
                <w:b w:val="0"/>
                <w:sz w:val="20"/>
              </w:rPr>
            </w:pPr>
            <w:r w:rsidRPr="00E752FF">
              <w:rPr>
                <w:b w:val="0"/>
                <w:sz w:val="20"/>
              </w:rPr>
              <w:t>5.573</w:t>
            </w:r>
          </w:p>
        </w:tc>
        <w:tc>
          <w:tcPr>
            <w:tcW w:w="2325" w:type="dxa"/>
          </w:tcPr>
          <w:p w14:paraId="7DD067D0" w14:textId="2C1316B7" w:rsidR="62C3EA2A" w:rsidRDefault="62C3EA2A" w:rsidP="62C3EA2A">
            <w:pPr>
              <w:pStyle w:val="Title"/>
              <w:rPr>
                <w:bCs/>
                <w:szCs w:val="28"/>
              </w:rPr>
            </w:pPr>
          </w:p>
        </w:tc>
      </w:tr>
      <w:tr w:rsidR="62C3EA2A" w14:paraId="74FB666F" w14:textId="77777777" w:rsidTr="62C3EA2A">
        <w:tc>
          <w:tcPr>
            <w:tcW w:w="2325" w:type="dxa"/>
          </w:tcPr>
          <w:p w14:paraId="19FD9EE4" w14:textId="1F87A70F" w:rsidR="4AE5CC0A" w:rsidRPr="00E752FF" w:rsidRDefault="4AE5CC0A" w:rsidP="62C3EA2A">
            <w:pPr>
              <w:pStyle w:val="Title"/>
              <w:rPr>
                <w:b w:val="0"/>
                <w:sz w:val="20"/>
              </w:rPr>
            </w:pPr>
            <w:r w:rsidRPr="00E752FF">
              <w:rPr>
                <w:b w:val="0"/>
                <w:sz w:val="20"/>
              </w:rPr>
              <w:t>MTTF</w:t>
            </w:r>
          </w:p>
        </w:tc>
        <w:tc>
          <w:tcPr>
            <w:tcW w:w="3135" w:type="dxa"/>
          </w:tcPr>
          <w:p w14:paraId="3E76BB14" w14:textId="7F2520DD" w:rsidR="62C3EA2A" w:rsidRPr="00E752FF" w:rsidRDefault="62C3EA2A" w:rsidP="62C3EA2A">
            <w:pPr>
              <w:pStyle w:val="Title"/>
              <w:rPr>
                <w:b w:val="0"/>
                <w:sz w:val="20"/>
              </w:rPr>
            </w:pPr>
          </w:p>
        </w:tc>
        <w:tc>
          <w:tcPr>
            <w:tcW w:w="1515" w:type="dxa"/>
          </w:tcPr>
          <w:p w14:paraId="174CEC2E" w14:textId="7245416B" w:rsidR="62C3EA2A" w:rsidRPr="00E752FF" w:rsidRDefault="009D6D7B" w:rsidP="62C3EA2A">
            <w:pPr>
              <w:pStyle w:val="Title"/>
              <w:rPr>
                <w:b w:val="0"/>
                <w:sz w:val="20"/>
              </w:rPr>
            </w:pPr>
            <w:r w:rsidRPr="00E752FF">
              <w:rPr>
                <w:b w:val="0"/>
                <w:sz w:val="20"/>
              </w:rPr>
              <w:t>0.179</w:t>
            </w:r>
          </w:p>
        </w:tc>
        <w:tc>
          <w:tcPr>
            <w:tcW w:w="2325" w:type="dxa"/>
          </w:tcPr>
          <w:p w14:paraId="1CD49C62" w14:textId="4E726010" w:rsidR="62C3EA2A" w:rsidRDefault="62C3EA2A" w:rsidP="62C3EA2A">
            <w:pPr>
              <w:pStyle w:val="Title"/>
              <w:rPr>
                <w:bCs/>
                <w:szCs w:val="28"/>
              </w:rPr>
            </w:pPr>
          </w:p>
        </w:tc>
      </w:tr>
    </w:tbl>
    <w:p w14:paraId="7BEC19D8" w14:textId="0C2084DA" w:rsidR="0FC82557" w:rsidRDefault="0FC82557" w:rsidP="62C3EA2A">
      <w:pPr>
        <w:pStyle w:val="Title"/>
        <w:ind w:left="72"/>
        <w:jc w:val="left"/>
        <w:rPr>
          <w:b w:val="0"/>
          <w:sz w:val="24"/>
          <w:szCs w:val="24"/>
        </w:rPr>
      </w:pPr>
      <w:r w:rsidRPr="62C3EA2A">
        <w:rPr>
          <w:b w:val="0"/>
          <w:sz w:val="24"/>
          <w:szCs w:val="24"/>
        </w:rPr>
        <w:t xml:space="preserve"> </w:t>
      </w:r>
      <w:r w:rsidR="00714DF8">
        <w:rPr>
          <w:b w:val="0"/>
          <w:sz w:val="24"/>
          <w:szCs w:val="24"/>
        </w:rPr>
        <w:t>The MTTF</w:t>
      </w:r>
      <w:r w:rsidR="004C3447">
        <w:rPr>
          <w:b w:val="0"/>
          <w:sz w:val="24"/>
          <w:szCs w:val="24"/>
        </w:rPr>
        <w:t xml:space="preserve"> and failure rate</w:t>
      </w:r>
      <w:r w:rsidR="00B021AA">
        <w:rPr>
          <w:b w:val="0"/>
          <w:sz w:val="24"/>
          <w:szCs w:val="24"/>
        </w:rPr>
        <w:t xml:space="preserve"> is lower than </w:t>
      </w:r>
      <w:r w:rsidR="003B672E">
        <w:rPr>
          <w:b w:val="0"/>
          <w:sz w:val="24"/>
          <w:szCs w:val="24"/>
        </w:rPr>
        <w:t xml:space="preserve">desired in a perfect world, with </w:t>
      </w:r>
      <w:r w:rsidR="004C3447">
        <w:rPr>
          <w:b w:val="0"/>
          <w:sz w:val="24"/>
          <w:szCs w:val="24"/>
        </w:rPr>
        <w:t xml:space="preserve">5.573 failures per million hours. However, </w:t>
      </w:r>
      <w:r w:rsidR="00021D5E">
        <w:rPr>
          <w:b w:val="0"/>
          <w:sz w:val="24"/>
          <w:szCs w:val="24"/>
        </w:rPr>
        <w:t xml:space="preserve">the temperature coefficient is conservatively based on the microcontroller operating </w:t>
      </w:r>
      <w:r w:rsidR="00021D5E" w:rsidRPr="00021D5E">
        <w:rPr>
          <w:b w:val="0"/>
          <w:sz w:val="24"/>
          <w:szCs w:val="24"/>
        </w:rPr>
        <w:t>at 85° C</w:t>
      </w:r>
      <w:r w:rsidR="00021D5E">
        <w:rPr>
          <w:b w:val="0"/>
          <w:sz w:val="24"/>
          <w:szCs w:val="24"/>
        </w:rPr>
        <w:t xml:space="preserve"> which </w:t>
      </w:r>
      <w:r w:rsidR="00BB5876">
        <w:rPr>
          <w:b w:val="0"/>
          <w:sz w:val="24"/>
          <w:szCs w:val="24"/>
        </w:rPr>
        <w:t xml:space="preserve">will never get that hot with the workload the ESP will be doing in our project. </w:t>
      </w:r>
      <w:r w:rsidR="00991574">
        <w:rPr>
          <w:b w:val="0"/>
          <w:sz w:val="24"/>
          <w:szCs w:val="24"/>
        </w:rPr>
        <w:t>If it were put to the average temperature</w:t>
      </w:r>
      <w:r w:rsidR="00991574" w:rsidRPr="00991574">
        <w:rPr>
          <w:b w:val="0"/>
          <w:sz w:val="24"/>
          <w:szCs w:val="24"/>
        </w:rPr>
        <w:t xml:space="preserve"> of 45° C</w:t>
      </w:r>
      <w:r w:rsidR="00DC6E58">
        <w:rPr>
          <w:b w:val="0"/>
          <w:sz w:val="24"/>
          <w:szCs w:val="24"/>
        </w:rPr>
        <w:t xml:space="preserve"> which the </w:t>
      </w:r>
      <w:r w:rsidR="00AF699A">
        <w:rPr>
          <w:b w:val="0"/>
          <w:sz w:val="24"/>
          <w:szCs w:val="24"/>
        </w:rPr>
        <w:t>ESP will almost certainly never pass</w:t>
      </w:r>
      <w:r w:rsidR="00991574">
        <w:rPr>
          <w:b w:val="0"/>
          <w:sz w:val="24"/>
          <w:szCs w:val="24"/>
        </w:rPr>
        <w:t>, th</w:t>
      </w:r>
      <w:r w:rsidR="00DC6E58">
        <w:rPr>
          <w:b w:val="0"/>
          <w:sz w:val="24"/>
          <w:szCs w:val="24"/>
        </w:rPr>
        <w:t>e failure rate would be 1.429 and MTTF would be 0.6998</w:t>
      </w:r>
      <w:r w:rsidR="00AF699A">
        <w:rPr>
          <w:b w:val="0"/>
          <w:sz w:val="24"/>
          <w:szCs w:val="24"/>
        </w:rPr>
        <w:t xml:space="preserve">, which is more realistic and satisfactory in reliability. Also, the quality factor of 10 is also controversial, and with modern practices </w:t>
      </w:r>
      <w:r w:rsidR="003228A0">
        <w:rPr>
          <w:b w:val="0"/>
          <w:sz w:val="24"/>
          <w:szCs w:val="24"/>
        </w:rPr>
        <w:t xml:space="preserve">would bring down the failure rate to be much lower. In summary, our conservative estimate of a MTTF of 0.179 is not bad, and realistically will have a </w:t>
      </w:r>
      <w:r w:rsidR="00A02EC8">
        <w:rPr>
          <w:b w:val="0"/>
          <w:sz w:val="24"/>
          <w:szCs w:val="24"/>
        </w:rPr>
        <w:t>much higher MTTF with implementation.</w:t>
      </w:r>
    </w:p>
    <w:p w14:paraId="56955DAF" w14:textId="3B37EF25" w:rsidR="00A02EC8" w:rsidRDefault="00A02EC8" w:rsidP="62C3EA2A">
      <w:pPr>
        <w:pStyle w:val="Title"/>
        <w:ind w:left="72"/>
        <w:jc w:val="left"/>
        <w:rPr>
          <w:b w:val="0"/>
          <w:sz w:val="24"/>
          <w:szCs w:val="24"/>
        </w:rPr>
      </w:pPr>
    </w:p>
    <w:p w14:paraId="2C7ACED3" w14:textId="7F642CC7" w:rsidR="00A02EC8" w:rsidRPr="00D1298B" w:rsidRDefault="0052297E" w:rsidP="00A02EC8">
      <w:pPr>
        <w:pStyle w:val="Title"/>
        <w:ind w:left="72"/>
        <w:jc w:val="left"/>
        <w:rPr>
          <w:i/>
          <w:iCs/>
          <w:color w:val="FF0000"/>
          <w:sz w:val="24"/>
          <w:szCs w:val="24"/>
        </w:rPr>
      </w:pPr>
      <w:proofErr w:type="spellStart"/>
      <w:r>
        <w:rPr>
          <w:i/>
          <w:iCs/>
          <w:sz w:val="24"/>
          <w:szCs w:val="24"/>
        </w:rPr>
        <w:t>Worldsemi</w:t>
      </w:r>
      <w:proofErr w:type="spellEnd"/>
      <w:r>
        <w:rPr>
          <w:i/>
          <w:iCs/>
          <w:sz w:val="24"/>
          <w:szCs w:val="24"/>
        </w:rPr>
        <w:t xml:space="preserve"> WS281C</w:t>
      </w:r>
    </w:p>
    <w:p w14:paraId="7E5D2E58" w14:textId="61F57FED" w:rsidR="00A02EC8" w:rsidRDefault="00A02EC8" w:rsidP="00A02EC8">
      <w:pPr>
        <w:pStyle w:val="Title"/>
        <w:ind w:left="72"/>
        <w:jc w:val="left"/>
        <w:rPr>
          <w:b w:val="0"/>
          <w:sz w:val="24"/>
          <w:szCs w:val="24"/>
        </w:rPr>
      </w:pPr>
      <w:r w:rsidRPr="62C3EA2A">
        <w:rPr>
          <w:b w:val="0"/>
          <w:sz w:val="24"/>
          <w:szCs w:val="24"/>
        </w:rPr>
        <w:t xml:space="preserve">The </w:t>
      </w:r>
      <w:proofErr w:type="spellStart"/>
      <w:r w:rsidR="0084270C">
        <w:rPr>
          <w:b w:val="0"/>
          <w:sz w:val="24"/>
          <w:szCs w:val="24"/>
        </w:rPr>
        <w:t>Worldsemi</w:t>
      </w:r>
      <w:proofErr w:type="spellEnd"/>
      <w:r w:rsidR="0084270C">
        <w:rPr>
          <w:b w:val="0"/>
          <w:sz w:val="24"/>
          <w:szCs w:val="24"/>
        </w:rPr>
        <w:t xml:space="preserve"> WS281C are LEDs responsible for conveying information to the user about hits and misses </w:t>
      </w:r>
      <w:r w:rsidR="004D68F1">
        <w:rPr>
          <w:b w:val="0"/>
          <w:sz w:val="24"/>
          <w:szCs w:val="24"/>
        </w:rPr>
        <w:t>on the board</w:t>
      </w:r>
      <w:r w:rsidRPr="62C3EA2A">
        <w:rPr>
          <w:b w:val="0"/>
          <w:sz w:val="24"/>
          <w:szCs w:val="24"/>
        </w:rPr>
        <w:t xml:space="preserve">. </w:t>
      </w:r>
      <w:r w:rsidR="004D68F1">
        <w:rPr>
          <w:b w:val="0"/>
          <w:sz w:val="24"/>
          <w:szCs w:val="24"/>
        </w:rPr>
        <w:t>It was chosen due to the sheer number per board (128)</w:t>
      </w:r>
      <w:r w:rsidR="00A0618B">
        <w:rPr>
          <w:b w:val="0"/>
          <w:sz w:val="24"/>
          <w:szCs w:val="24"/>
        </w:rPr>
        <w:t xml:space="preserve">, amount of power drawn, and importance to the project. </w:t>
      </w:r>
      <w:r w:rsidRPr="62C3EA2A">
        <w:rPr>
          <w:b w:val="0"/>
          <w:sz w:val="24"/>
          <w:szCs w:val="24"/>
        </w:rPr>
        <w:t>The failure per 10^6 hours (</w:t>
      </w:r>
      <w:r w:rsidRPr="62C3EA2A">
        <w:rPr>
          <w:rFonts w:ascii="Cambria Math" w:hAnsi="Cambria Math" w:cs="Cambria Math"/>
          <w:b w:val="0"/>
          <w:sz w:val="24"/>
          <w:szCs w:val="24"/>
        </w:rPr>
        <w:t>𝝀𝑷</w:t>
      </w:r>
      <w:r w:rsidRPr="62C3EA2A">
        <w:rPr>
          <w:b w:val="0"/>
          <w:sz w:val="24"/>
          <w:szCs w:val="24"/>
        </w:rPr>
        <w:t>) and mean time to failure (MTTF) was calculated based on the formulas outlined in MIL-HDBK-217F.</w:t>
      </w:r>
      <w:r w:rsidR="00F61E11">
        <w:rPr>
          <w:b w:val="0"/>
          <w:sz w:val="24"/>
          <w:szCs w:val="24"/>
        </w:rPr>
        <w:t xml:space="preserve"> The optoelectronics, </w:t>
      </w:r>
      <w:r w:rsidR="00351360">
        <w:rPr>
          <w:b w:val="0"/>
          <w:sz w:val="24"/>
          <w:szCs w:val="24"/>
        </w:rPr>
        <w:t xml:space="preserve">detectors, isolators, and emitters’ formula </w:t>
      </w:r>
      <w:proofErr w:type="gramStart"/>
      <w:r w:rsidR="00351360">
        <w:rPr>
          <w:b w:val="0"/>
          <w:sz w:val="24"/>
          <w:szCs w:val="24"/>
        </w:rPr>
        <w:t>was</w:t>
      </w:r>
      <w:proofErr w:type="gramEnd"/>
      <w:r w:rsidR="00351360">
        <w:rPr>
          <w:b w:val="0"/>
          <w:sz w:val="24"/>
          <w:szCs w:val="24"/>
        </w:rPr>
        <w:t xml:space="preserve"> chosen for this LED</w:t>
      </w:r>
      <w:r w:rsidR="00AC6F14">
        <w:rPr>
          <w:b w:val="0"/>
          <w:sz w:val="24"/>
          <w:szCs w:val="24"/>
        </w:rPr>
        <w:t>,</w:t>
      </w:r>
      <w:r w:rsidRPr="62C3EA2A">
        <w:rPr>
          <w:b w:val="0"/>
          <w:sz w:val="24"/>
          <w:szCs w:val="24"/>
        </w:rPr>
        <w:t xml:space="preserve"> </w:t>
      </w:r>
      <w:r w:rsidRPr="62C3EA2A">
        <w:rPr>
          <w:rFonts w:ascii="Cambria Math" w:hAnsi="Cambria Math" w:cs="Cambria Math"/>
          <w:b w:val="0"/>
          <w:sz w:val="24"/>
          <w:szCs w:val="24"/>
        </w:rPr>
        <w:t>𝝀𝑷</w:t>
      </w:r>
      <w:r w:rsidRPr="62C3EA2A">
        <w:rPr>
          <w:b w:val="0"/>
          <w:sz w:val="24"/>
          <w:szCs w:val="24"/>
        </w:rPr>
        <w:t xml:space="preserve"> = </w:t>
      </w:r>
      <w:r w:rsidR="00351360" w:rsidRPr="62C3EA2A">
        <w:rPr>
          <w:rFonts w:ascii="Cambria Math" w:hAnsi="Cambria Math" w:cs="Cambria Math"/>
          <w:b w:val="0"/>
          <w:sz w:val="24"/>
          <w:szCs w:val="24"/>
        </w:rPr>
        <w:t>𝝀</w:t>
      </w:r>
      <w:r w:rsidR="008F1CB8">
        <w:rPr>
          <w:rFonts w:ascii="Cambria Math" w:hAnsi="Cambria Math" w:cs="Cambria Math"/>
          <w:b w:val="0"/>
          <w:sz w:val="24"/>
          <w:szCs w:val="24"/>
        </w:rPr>
        <w:t>b</w:t>
      </w:r>
      <w:r w:rsidR="00351360" w:rsidRPr="62C3EA2A">
        <w:rPr>
          <w:b w:val="0"/>
          <w:sz w:val="24"/>
          <w:szCs w:val="24"/>
        </w:rPr>
        <w:t xml:space="preserve"> </w:t>
      </w:r>
      <w:r w:rsidRPr="62C3EA2A">
        <w:rPr>
          <w:b w:val="0"/>
          <w:sz w:val="24"/>
          <w:szCs w:val="24"/>
        </w:rPr>
        <w:t>·</w:t>
      </w:r>
      <w:r w:rsidR="008F1CB8" w:rsidRPr="008F1CB8">
        <w:rPr>
          <w:b w:val="0"/>
          <w:sz w:val="24"/>
          <w:szCs w:val="24"/>
        </w:rPr>
        <w:t xml:space="preserve"> </w:t>
      </w:r>
      <w:r w:rsidR="008F1CB8" w:rsidRPr="62C3EA2A">
        <w:rPr>
          <w:b w:val="0"/>
          <w:sz w:val="24"/>
          <w:szCs w:val="24"/>
        </w:rPr>
        <w:t>π</w:t>
      </w:r>
      <w:r w:rsidR="008F1CB8">
        <w:rPr>
          <w:b w:val="0"/>
          <w:sz w:val="24"/>
          <w:szCs w:val="24"/>
        </w:rPr>
        <w:t>T</w:t>
      </w:r>
      <w:r w:rsidRPr="62C3EA2A">
        <w:rPr>
          <w:b w:val="0"/>
          <w:sz w:val="24"/>
          <w:szCs w:val="24"/>
        </w:rPr>
        <w:t xml:space="preserve"> · πQ · </w:t>
      </w:r>
      <w:r w:rsidR="008F1CB8" w:rsidRPr="62C3EA2A">
        <w:rPr>
          <w:b w:val="0"/>
          <w:sz w:val="24"/>
          <w:szCs w:val="24"/>
        </w:rPr>
        <w:t>π</w:t>
      </w:r>
      <w:r w:rsidR="008F1CB8">
        <w:rPr>
          <w:b w:val="0"/>
          <w:sz w:val="24"/>
          <w:szCs w:val="24"/>
        </w:rPr>
        <w:t>E</w:t>
      </w:r>
      <w:r w:rsidRPr="62C3EA2A">
        <w:rPr>
          <w:b w:val="0"/>
          <w:sz w:val="24"/>
          <w:szCs w:val="24"/>
        </w:rPr>
        <w:t xml:space="preserve">. The MTTF and </w:t>
      </w:r>
      <w:r w:rsidRPr="62C3EA2A">
        <w:rPr>
          <w:rFonts w:ascii="Cambria Math" w:hAnsi="Cambria Math" w:cs="Cambria Math"/>
          <w:b w:val="0"/>
          <w:sz w:val="24"/>
          <w:szCs w:val="24"/>
        </w:rPr>
        <w:t>𝝀𝑷</w:t>
      </w:r>
      <w:r w:rsidRPr="62C3EA2A">
        <w:rPr>
          <w:b w:val="0"/>
          <w:sz w:val="24"/>
          <w:szCs w:val="24"/>
        </w:rPr>
        <w:t xml:space="preserve"> is in the expected range. </w:t>
      </w:r>
      <w:r w:rsidR="00CB0264">
        <w:rPr>
          <w:b w:val="0"/>
          <w:sz w:val="24"/>
          <w:szCs w:val="24"/>
        </w:rPr>
        <w:t>A failure in an LED could disrupt the daisy chain of LEDs</w:t>
      </w:r>
      <w:r w:rsidR="003302EE">
        <w:rPr>
          <w:b w:val="0"/>
          <w:sz w:val="24"/>
          <w:szCs w:val="24"/>
        </w:rPr>
        <w:t xml:space="preserve"> and degrade the user experience and visual feedback but with no risk of harm to the user.</w:t>
      </w:r>
    </w:p>
    <w:p w14:paraId="57C7E0ED" w14:textId="70F23D18" w:rsidR="00A02EC8" w:rsidRPr="009B1FA0" w:rsidRDefault="009B1FA0" w:rsidP="009B1FA0">
      <w:pPr>
        <w:pStyle w:val="Title"/>
        <w:ind w:left="72"/>
        <w:jc w:val="left"/>
        <w:rPr>
          <w:bCs/>
          <w:sz w:val="24"/>
          <w:szCs w:val="24"/>
        </w:rPr>
      </w:pPr>
      <w:r>
        <w:rPr>
          <w:bCs/>
          <w:sz w:val="24"/>
          <w:szCs w:val="24"/>
        </w:rPr>
        <w:t>Table 2: Failure Analysis of WS281C</w:t>
      </w:r>
    </w:p>
    <w:tbl>
      <w:tblPr>
        <w:tblStyle w:val="TableGrid"/>
        <w:tblW w:w="0" w:type="auto"/>
        <w:tblInd w:w="72" w:type="dxa"/>
        <w:tblLayout w:type="fixed"/>
        <w:tblLook w:val="06A0" w:firstRow="1" w:lastRow="0" w:firstColumn="1" w:lastColumn="0" w:noHBand="1" w:noVBand="1"/>
      </w:tblPr>
      <w:tblGrid>
        <w:gridCol w:w="2325"/>
        <w:gridCol w:w="3135"/>
        <w:gridCol w:w="1515"/>
        <w:gridCol w:w="2325"/>
      </w:tblGrid>
      <w:tr w:rsidR="00A02EC8" w14:paraId="4706E7A8" w14:textId="77777777" w:rsidTr="00AA1F8D">
        <w:tc>
          <w:tcPr>
            <w:tcW w:w="2325" w:type="dxa"/>
          </w:tcPr>
          <w:p w14:paraId="2A0CC0C9" w14:textId="77777777" w:rsidR="00A02EC8" w:rsidRDefault="00A02EC8" w:rsidP="00AA1F8D">
            <w:pPr>
              <w:pStyle w:val="Title"/>
              <w:rPr>
                <w:b w:val="0"/>
                <w:szCs w:val="28"/>
              </w:rPr>
            </w:pPr>
            <w:r w:rsidRPr="62C3EA2A">
              <w:rPr>
                <w:bCs/>
                <w:szCs w:val="28"/>
              </w:rPr>
              <w:t>Parameter Name</w:t>
            </w:r>
          </w:p>
        </w:tc>
        <w:tc>
          <w:tcPr>
            <w:tcW w:w="3135" w:type="dxa"/>
          </w:tcPr>
          <w:p w14:paraId="464CACF2" w14:textId="77777777" w:rsidR="00A02EC8" w:rsidRDefault="00A02EC8" w:rsidP="00AA1F8D">
            <w:pPr>
              <w:pStyle w:val="Title"/>
              <w:rPr>
                <w:b w:val="0"/>
                <w:szCs w:val="28"/>
              </w:rPr>
            </w:pPr>
            <w:r w:rsidRPr="62C3EA2A">
              <w:rPr>
                <w:bCs/>
                <w:szCs w:val="28"/>
              </w:rPr>
              <w:t>Description</w:t>
            </w:r>
          </w:p>
        </w:tc>
        <w:tc>
          <w:tcPr>
            <w:tcW w:w="1515" w:type="dxa"/>
          </w:tcPr>
          <w:p w14:paraId="06939629" w14:textId="77777777" w:rsidR="00A02EC8" w:rsidRDefault="00A02EC8" w:rsidP="00AA1F8D">
            <w:pPr>
              <w:pStyle w:val="Title"/>
              <w:rPr>
                <w:bCs/>
                <w:szCs w:val="28"/>
              </w:rPr>
            </w:pPr>
            <w:r w:rsidRPr="62C3EA2A">
              <w:rPr>
                <w:bCs/>
                <w:szCs w:val="28"/>
              </w:rPr>
              <w:t>Value</w:t>
            </w:r>
          </w:p>
        </w:tc>
        <w:tc>
          <w:tcPr>
            <w:tcW w:w="2325" w:type="dxa"/>
          </w:tcPr>
          <w:p w14:paraId="66F458FE" w14:textId="77777777" w:rsidR="00A02EC8" w:rsidRDefault="00A02EC8" w:rsidP="00AA1F8D">
            <w:pPr>
              <w:pStyle w:val="Title"/>
              <w:rPr>
                <w:bCs/>
                <w:szCs w:val="28"/>
              </w:rPr>
            </w:pPr>
            <w:r w:rsidRPr="62C3EA2A">
              <w:rPr>
                <w:bCs/>
                <w:szCs w:val="28"/>
              </w:rPr>
              <w:t>Comments</w:t>
            </w:r>
          </w:p>
        </w:tc>
      </w:tr>
      <w:tr w:rsidR="00A02EC8" w14:paraId="155456D3" w14:textId="77777777" w:rsidTr="00AA1F8D">
        <w:tc>
          <w:tcPr>
            <w:tcW w:w="2325" w:type="dxa"/>
          </w:tcPr>
          <w:p w14:paraId="6EF1FAA2" w14:textId="395A2C57" w:rsidR="00A02EC8" w:rsidRPr="003302EE" w:rsidRDefault="003302EE" w:rsidP="00AA1F8D">
            <w:pPr>
              <w:pStyle w:val="Title"/>
              <w:rPr>
                <w:b w:val="0"/>
                <w:sz w:val="20"/>
              </w:rPr>
            </w:pPr>
            <w:r w:rsidRPr="003302EE">
              <w:rPr>
                <w:rFonts w:ascii="Cambria Math" w:hAnsi="Cambria Math" w:cs="Cambria Math"/>
                <w:b w:val="0"/>
                <w:sz w:val="20"/>
              </w:rPr>
              <w:t>𝝀b</w:t>
            </w:r>
          </w:p>
        </w:tc>
        <w:tc>
          <w:tcPr>
            <w:tcW w:w="3135" w:type="dxa"/>
          </w:tcPr>
          <w:p w14:paraId="54291A8D" w14:textId="4780C301" w:rsidR="00A02EC8" w:rsidRPr="003302EE" w:rsidRDefault="003302EE" w:rsidP="00AA1F8D">
            <w:pPr>
              <w:pStyle w:val="Title"/>
              <w:rPr>
                <w:b w:val="0"/>
                <w:sz w:val="20"/>
              </w:rPr>
            </w:pPr>
            <w:r>
              <w:rPr>
                <w:b w:val="0"/>
                <w:sz w:val="20"/>
              </w:rPr>
              <w:t>Optoelectronic type</w:t>
            </w:r>
          </w:p>
        </w:tc>
        <w:tc>
          <w:tcPr>
            <w:tcW w:w="1515" w:type="dxa"/>
          </w:tcPr>
          <w:p w14:paraId="47EC7D3F" w14:textId="1699F1E5" w:rsidR="00A02EC8" w:rsidRPr="003302EE" w:rsidRDefault="00A02EC8" w:rsidP="00AA1F8D">
            <w:pPr>
              <w:pStyle w:val="Title"/>
              <w:rPr>
                <w:b w:val="0"/>
                <w:sz w:val="20"/>
              </w:rPr>
            </w:pPr>
            <w:r w:rsidRPr="003302EE">
              <w:rPr>
                <w:b w:val="0"/>
                <w:sz w:val="20"/>
              </w:rPr>
              <w:t>0.</w:t>
            </w:r>
            <w:r w:rsidR="003302EE">
              <w:rPr>
                <w:b w:val="0"/>
                <w:sz w:val="20"/>
              </w:rPr>
              <w:t>00023</w:t>
            </w:r>
          </w:p>
        </w:tc>
        <w:tc>
          <w:tcPr>
            <w:tcW w:w="2325" w:type="dxa"/>
          </w:tcPr>
          <w:p w14:paraId="568DB48D" w14:textId="3434078B" w:rsidR="00A02EC8" w:rsidRPr="003302EE" w:rsidRDefault="003302EE" w:rsidP="00AA1F8D">
            <w:pPr>
              <w:pStyle w:val="Title"/>
              <w:rPr>
                <w:b w:val="0"/>
                <w:sz w:val="20"/>
              </w:rPr>
            </w:pPr>
            <w:r>
              <w:rPr>
                <w:b w:val="0"/>
                <w:sz w:val="20"/>
              </w:rPr>
              <w:t>LED</w:t>
            </w:r>
          </w:p>
        </w:tc>
      </w:tr>
      <w:tr w:rsidR="00A02EC8" w14:paraId="2336F71C" w14:textId="77777777" w:rsidTr="00AA1F8D">
        <w:tc>
          <w:tcPr>
            <w:tcW w:w="2325" w:type="dxa"/>
          </w:tcPr>
          <w:p w14:paraId="5F9388B5" w14:textId="77777777" w:rsidR="00A02EC8" w:rsidRPr="003302EE" w:rsidRDefault="00A02EC8" w:rsidP="00AA1F8D">
            <w:pPr>
              <w:pStyle w:val="Title"/>
              <w:rPr>
                <w:b w:val="0"/>
                <w:sz w:val="20"/>
              </w:rPr>
            </w:pPr>
            <w:r w:rsidRPr="003302EE">
              <w:rPr>
                <w:b w:val="0"/>
                <w:sz w:val="20"/>
              </w:rPr>
              <w:t>πT</w:t>
            </w:r>
          </w:p>
        </w:tc>
        <w:tc>
          <w:tcPr>
            <w:tcW w:w="3135" w:type="dxa"/>
          </w:tcPr>
          <w:p w14:paraId="39F08077" w14:textId="77777777" w:rsidR="00A02EC8" w:rsidRPr="003302EE" w:rsidRDefault="00A02EC8" w:rsidP="00AA1F8D">
            <w:pPr>
              <w:pStyle w:val="Title"/>
              <w:rPr>
                <w:b w:val="0"/>
                <w:sz w:val="20"/>
              </w:rPr>
            </w:pPr>
            <w:r w:rsidRPr="003302EE">
              <w:rPr>
                <w:b w:val="0"/>
                <w:sz w:val="20"/>
              </w:rPr>
              <w:t>Temperature Coefficient</w:t>
            </w:r>
          </w:p>
        </w:tc>
        <w:tc>
          <w:tcPr>
            <w:tcW w:w="1515" w:type="dxa"/>
          </w:tcPr>
          <w:p w14:paraId="5A7D209B" w14:textId="33F74569" w:rsidR="00A02EC8" w:rsidRPr="003302EE" w:rsidRDefault="00E54E3D" w:rsidP="00AA1F8D">
            <w:pPr>
              <w:pStyle w:val="Title"/>
              <w:rPr>
                <w:b w:val="0"/>
                <w:sz w:val="20"/>
              </w:rPr>
            </w:pPr>
            <w:r>
              <w:rPr>
                <w:b w:val="0"/>
                <w:sz w:val="20"/>
              </w:rPr>
              <w:t>3.4</w:t>
            </w:r>
          </w:p>
        </w:tc>
        <w:tc>
          <w:tcPr>
            <w:tcW w:w="2325" w:type="dxa"/>
          </w:tcPr>
          <w:p w14:paraId="0D58D02D" w14:textId="32D6633F" w:rsidR="00A02EC8" w:rsidRPr="003302EE" w:rsidRDefault="00BE6B10" w:rsidP="00AA1F8D">
            <w:pPr>
              <w:pStyle w:val="Title"/>
              <w:rPr>
                <w:b w:val="0"/>
                <w:sz w:val="20"/>
              </w:rPr>
            </w:pPr>
            <w:r>
              <w:rPr>
                <w:b w:val="0"/>
                <w:sz w:val="20"/>
              </w:rPr>
              <w:t xml:space="preserve">No max operating </w:t>
            </w:r>
            <w:r>
              <w:rPr>
                <w:b w:val="0"/>
                <w:sz w:val="20"/>
              </w:rPr>
              <w:lastRenderedPageBreak/>
              <w:t>temperature given, assuming max of 70</w:t>
            </w:r>
            <w:r w:rsidRPr="00873D4F">
              <w:rPr>
                <w:b w:val="0"/>
                <w:sz w:val="20"/>
              </w:rPr>
              <w:t>° C</w:t>
            </w:r>
          </w:p>
        </w:tc>
      </w:tr>
      <w:tr w:rsidR="00A02EC8" w14:paraId="3BED1998" w14:textId="77777777" w:rsidTr="00AA1F8D">
        <w:tc>
          <w:tcPr>
            <w:tcW w:w="2325" w:type="dxa"/>
          </w:tcPr>
          <w:p w14:paraId="0EB2BFD2" w14:textId="5DADE643" w:rsidR="00A02EC8" w:rsidRPr="003302EE" w:rsidRDefault="003302EE" w:rsidP="00AA1F8D">
            <w:pPr>
              <w:pStyle w:val="Title"/>
              <w:rPr>
                <w:b w:val="0"/>
                <w:sz w:val="20"/>
              </w:rPr>
            </w:pPr>
            <w:r w:rsidRPr="003302EE">
              <w:rPr>
                <w:b w:val="0"/>
                <w:sz w:val="20"/>
              </w:rPr>
              <w:lastRenderedPageBreak/>
              <w:t>πQ</w:t>
            </w:r>
          </w:p>
        </w:tc>
        <w:tc>
          <w:tcPr>
            <w:tcW w:w="3135" w:type="dxa"/>
          </w:tcPr>
          <w:p w14:paraId="7A759C2C" w14:textId="59482041" w:rsidR="00A02EC8" w:rsidRPr="003302EE" w:rsidRDefault="00E54E3D" w:rsidP="00AA1F8D">
            <w:pPr>
              <w:pStyle w:val="Title"/>
              <w:rPr>
                <w:b w:val="0"/>
                <w:sz w:val="20"/>
              </w:rPr>
            </w:pPr>
            <w:r>
              <w:rPr>
                <w:b w:val="0"/>
                <w:sz w:val="20"/>
              </w:rPr>
              <w:t>Quality Factor</w:t>
            </w:r>
          </w:p>
        </w:tc>
        <w:tc>
          <w:tcPr>
            <w:tcW w:w="1515" w:type="dxa"/>
          </w:tcPr>
          <w:p w14:paraId="0CF54FBB" w14:textId="3631F292" w:rsidR="00A02EC8" w:rsidRPr="003302EE" w:rsidRDefault="00846210" w:rsidP="00AA1F8D">
            <w:pPr>
              <w:pStyle w:val="Title"/>
              <w:rPr>
                <w:b w:val="0"/>
                <w:sz w:val="20"/>
              </w:rPr>
            </w:pPr>
            <w:r>
              <w:rPr>
                <w:b w:val="0"/>
                <w:sz w:val="20"/>
              </w:rPr>
              <w:t>8.0</w:t>
            </w:r>
          </w:p>
        </w:tc>
        <w:tc>
          <w:tcPr>
            <w:tcW w:w="2325" w:type="dxa"/>
          </w:tcPr>
          <w:p w14:paraId="3A006345" w14:textId="02D766DC" w:rsidR="00A02EC8" w:rsidRPr="003302EE" w:rsidRDefault="00846210" w:rsidP="00AA1F8D">
            <w:pPr>
              <w:pStyle w:val="Title"/>
              <w:rPr>
                <w:b w:val="0"/>
                <w:sz w:val="20"/>
              </w:rPr>
            </w:pPr>
            <w:r>
              <w:rPr>
                <w:b w:val="0"/>
                <w:sz w:val="20"/>
              </w:rPr>
              <w:t>Plastic</w:t>
            </w:r>
          </w:p>
        </w:tc>
      </w:tr>
      <w:tr w:rsidR="00A02EC8" w14:paraId="049C6729" w14:textId="77777777" w:rsidTr="00AA1F8D">
        <w:tc>
          <w:tcPr>
            <w:tcW w:w="2325" w:type="dxa"/>
          </w:tcPr>
          <w:p w14:paraId="11FBB9A8" w14:textId="77777777" w:rsidR="00A02EC8" w:rsidRPr="003302EE" w:rsidRDefault="00A02EC8" w:rsidP="00AA1F8D">
            <w:pPr>
              <w:pStyle w:val="Title"/>
              <w:rPr>
                <w:b w:val="0"/>
                <w:sz w:val="20"/>
              </w:rPr>
            </w:pPr>
            <w:r w:rsidRPr="003302EE">
              <w:rPr>
                <w:b w:val="0"/>
                <w:sz w:val="20"/>
              </w:rPr>
              <w:t>πE</w:t>
            </w:r>
          </w:p>
        </w:tc>
        <w:tc>
          <w:tcPr>
            <w:tcW w:w="3135" w:type="dxa"/>
          </w:tcPr>
          <w:p w14:paraId="010E28EB" w14:textId="77777777" w:rsidR="00A02EC8" w:rsidRPr="003302EE" w:rsidRDefault="00A02EC8" w:rsidP="00AA1F8D">
            <w:pPr>
              <w:pStyle w:val="Title"/>
              <w:rPr>
                <w:b w:val="0"/>
                <w:sz w:val="20"/>
              </w:rPr>
            </w:pPr>
            <w:r w:rsidRPr="003302EE">
              <w:rPr>
                <w:b w:val="0"/>
                <w:sz w:val="20"/>
              </w:rPr>
              <w:t>Environmental Factor</w:t>
            </w:r>
          </w:p>
        </w:tc>
        <w:tc>
          <w:tcPr>
            <w:tcW w:w="1515" w:type="dxa"/>
          </w:tcPr>
          <w:p w14:paraId="17446C68" w14:textId="7D6B7E79" w:rsidR="00A02EC8" w:rsidRPr="003302EE" w:rsidRDefault="00E54E3D" w:rsidP="00AA1F8D">
            <w:pPr>
              <w:pStyle w:val="Title"/>
              <w:rPr>
                <w:b w:val="0"/>
                <w:sz w:val="20"/>
              </w:rPr>
            </w:pPr>
            <w:r>
              <w:rPr>
                <w:b w:val="0"/>
                <w:sz w:val="20"/>
              </w:rPr>
              <w:t>1.0</w:t>
            </w:r>
          </w:p>
        </w:tc>
        <w:tc>
          <w:tcPr>
            <w:tcW w:w="2325" w:type="dxa"/>
          </w:tcPr>
          <w:p w14:paraId="36FF8BA1" w14:textId="77777777" w:rsidR="00A02EC8" w:rsidRPr="003302EE" w:rsidRDefault="00A02EC8" w:rsidP="00AA1F8D">
            <w:pPr>
              <w:pStyle w:val="Title"/>
              <w:rPr>
                <w:b w:val="0"/>
                <w:sz w:val="20"/>
              </w:rPr>
            </w:pPr>
            <w:r w:rsidRPr="003302EE">
              <w:rPr>
                <w:b w:val="0"/>
                <w:sz w:val="20"/>
              </w:rPr>
              <w:t>GB</w:t>
            </w:r>
          </w:p>
        </w:tc>
      </w:tr>
      <w:tr w:rsidR="00A02EC8" w14:paraId="51D4C8BC" w14:textId="77777777" w:rsidTr="00AA1F8D">
        <w:tc>
          <w:tcPr>
            <w:tcW w:w="2325" w:type="dxa"/>
          </w:tcPr>
          <w:p w14:paraId="4800C35B" w14:textId="77777777" w:rsidR="00A02EC8" w:rsidRDefault="00A02EC8" w:rsidP="00AA1F8D">
            <w:pPr>
              <w:pStyle w:val="Title"/>
              <w:rPr>
                <w:bCs/>
                <w:szCs w:val="28"/>
              </w:rPr>
            </w:pPr>
            <w:r w:rsidRPr="62C3EA2A">
              <w:rPr>
                <w:bCs/>
                <w:szCs w:val="28"/>
              </w:rPr>
              <w:t>Entire Design</w:t>
            </w:r>
          </w:p>
        </w:tc>
        <w:tc>
          <w:tcPr>
            <w:tcW w:w="3135" w:type="dxa"/>
          </w:tcPr>
          <w:p w14:paraId="60534B94" w14:textId="77777777" w:rsidR="00A02EC8" w:rsidRDefault="00A02EC8" w:rsidP="00AA1F8D">
            <w:pPr>
              <w:pStyle w:val="Title"/>
              <w:rPr>
                <w:bCs/>
                <w:szCs w:val="28"/>
              </w:rPr>
            </w:pPr>
          </w:p>
        </w:tc>
        <w:tc>
          <w:tcPr>
            <w:tcW w:w="1515" w:type="dxa"/>
          </w:tcPr>
          <w:p w14:paraId="76875E94" w14:textId="77777777" w:rsidR="00A02EC8" w:rsidRDefault="00A02EC8" w:rsidP="00AA1F8D">
            <w:pPr>
              <w:pStyle w:val="Title"/>
              <w:rPr>
                <w:bCs/>
                <w:szCs w:val="28"/>
              </w:rPr>
            </w:pPr>
          </w:p>
        </w:tc>
        <w:tc>
          <w:tcPr>
            <w:tcW w:w="2325" w:type="dxa"/>
          </w:tcPr>
          <w:p w14:paraId="42445099" w14:textId="77777777" w:rsidR="00A02EC8" w:rsidRDefault="00A02EC8" w:rsidP="00AA1F8D">
            <w:pPr>
              <w:pStyle w:val="Title"/>
              <w:rPr>
                <w:bCs/>
                <w:szCs w:val="28"/>
              </w:rPr>
            </w:pPr>
          </w:p>
        </w:tc>
      </w:tr>
      <w:tr w:rsidR="00A02EC8" w14:paraId="44FDE438" w14:textId="77777777" w:rsidTr="00AA1F8D">
        <w:tc>
          <w:tcPr>
            <w:tcW w:w="2325" w:type="dxa"/>
          </w:tcPr>
          <w:p w14:paraId="6B25B540" w14:textId="77777777" w:rsidR="00A02EC8" w:rsidRPr="00E752FF" w:rsidRDefault="00A02EC8" w:rsidP="00AA1F8D">
            <w:pPr>
              <w:pStyle w:val="Title"/>
              <w:rPr>
                <w:b w:val="0"/>
                <w:sz w:val="20"/>
              </w:rPr>
            </w:pPr>
            <w:r w:rsidRPr="00E752FF">
              <w:rPr>
                <w:rFonts w:ascii="Cambria Math" w:hAnsi="Cambria Math" w:cs="Cambria Math"/>
                <w:b w:val="0"/>
                <w:sz w:val="20"/>
              </w:rPr>
              <w:t>𝝀𝑷</w:t>
            </w:r>
          </w:p>
        </w:tc>
        <w:tc>
          <w:tcPr>
            <w:tcW w:w="3135" w:type="dxa"/>
          </w:tcPr>
          <w:p w14:paraId="20A75A1A" w14:textId="77777777" w:rsidR="00A02EC8" w:rsidRPr="00E752FF" w:rsidRDefault="00A02EC8" w:rsidP="00AA1F8D">
            <w:pPr>
              <w:pStyle w:val="Title"/>
              <w:rPr>
                <w:b w:val="0"/>
                <w:sz w:val="20"/>
              </w:rPr>
            </w:pPr>
          </w:p>
        </w:tc>
        <w:tc>
          <w:tcPr>
            <w:tcW w:w="1515" w:type="dxa"/>
          </w:tcPr>
          <w:p w14:paraId="4F38690B" w14:textId="0C55463F" w:rsidR="00A02EC8" w:rsidRPr="00E752FF" w:rsidRDefault="00E752FF" w:rsidP="00AA1F8D">
            <w:pPr>
              <w:pStyle w:val="Title"/>
              <w:rPr>
                <w:b w:val="0"/>
                <w:sz w:val="20"/>
              </w:rPr>
            </w:pPr>
            <w:r>
              <w:rPr>
                <w:b w:val="0"/>
                <w:sz w:val="20"/>
              </w:rPr>
              <w:t>0.006256</w:t>
            </w:r>
          </w:p>
        </w:tc>
        <w:tc>
          <w:tcPr>
            <w:tcW w:w="2325" w:type="dxa"/>
          </w:tcPr>
          <w:p w14:paraId="42229D6B" w14:textId="77777777" w:rsidR="00A02EC8" w:rsidRDefault="00A02EC8" w:rsidP="00AA1F8D">
            <w:pPr>
              <w:pStyle w:val="Title"/>
              <w:rPr>
                <w:bCs/>
                <w:szCs w:val="28"/>
              </w:rPr>
            </w:pPr>
          </w:p>
        </w:tc>
      </w:tr>
      <w:tr w:rsidR="00A02EC8" w14:paraId="594AB1DA" w14:textId="77777777" w:rsidTr="00AA1F8D">
        <w:tc>
          <w:tcPr>
            <w:tcW w:w="2325" w:type="dxa"/>
          </w:tcPr>
          <w:p w14:paraId="5B2903B8" w14:textId="77777777" w:rsidR="00A02EC8" w:rsidRPr="00E752FF" w:rsidRDefault="00A02EC8" w:rsidP="00AA1F8D">
            <w:pPr>
              <w:pStyle w:val="Title"/>
              <w:rPr>
                <w:b w:val="0"/>
                <w:sz w:val="20"/>
              </w:rPr>
            </w:pPr>
            <w:r w:rsidRPr="00E752FF">
              <w:rPr>
                <w:b w:val="0"/>
                <w:sz w:val="20"/>
              </w:rPr>
              <w:t>MTTF</w:t>
            </w:r>
          </w:p>
        </w:tc>
        <w:tc>
          <w:tcPr>
            <w:tcW w:w="3135" w:type="dxa"/>
          </w:tcPr>
          <w:p w14:paraId="4F809FB5" w14:textId="77777777" w:rsidR="00A02EC8" w:rsidRPr="00E752FF" w:rsidRDefault="00A02EC8" w:rsidP="00AA1F8D">
            <w:pPr>
              <w:pStyle w:val="Title"/>
              <w:rPr>
                <w:b w:val="0"/>
                <w:sz w:val="20"/>
              </w:rPr>
            </w:pPr>
          </w:p>
        </w:tc>
        <w:tc>
          <w:tcPr>
            <w:tcW w:w="1515" w:type="dxa"/>
          </w:tcPr>
          <w:p w14:paraId="147BB1E2" w14:textId="7A4474E1" w:rsidR="00A02EC8" w:rsidRPr="00E752FF" w:rsidRDefault="00D10239" w:rsidP="00AA1F8D">
            <w:pPr>
              <w:pStyle w:val="Title"/>
              <w:rPr>
                <w:b w:val="0"/>
                <w:sz w:val="20"/>
              </w:rPr>
            </w:pPr>
            <w:r>
              <w:rPr>
                <w:b w:val="0"/>
                <w:sz w:val="20"/>
              </w:rPr>
              <w:t>159.85</w:t>
            </w:r>
          </w:p>
        </w:tc>
        <w:tc>
          <w:tcPr>
            <w:tcW w:w="2325" w:type="dxa"/>
          </w:tcPr>
          <w:p w14:paraId="6863D762" w14:textId="77777777" w:rsidR="00A02EC8" w:rsidRDefault="00A02EC8" w:rsidP="00AA1F8D">
            <w:pPr>
              <w:pStyle w:val="Title"/>
              <w:rPr>
                <w:bCs/>
                <w:szCs w:val="28"/>
              </w:rPr>
            </w:pPr>
          </w:p>
        </w:tc>
      </w:tr>
    </w:tbl>
    <w:p w14:paraId="2195DD93" w14:textId="5028944A" w:rsidR="00A02EC8" w:rsidRDefault="00A02EC8" w:rsidP="00A02EC8">
      <w:pPr>
        <w:pStyle w:val="Title"/>
        <w:ind w:left="72"/>
        <w:jc w:val="left"/>
        <w:rPr>
          <w:b w:val="0"/>
          <w:sz w:val="24"/>
          <w:szCs w:val="24"/>
        </w:rPr>
      </w:pPr>
      <w:r w:rsidRPr="62C3EA2A">
        <w:rPr>
          <w:b w:val="0"/>
          <w:sz w:val="24"/>
          <w:szCs w:val="24"/>
        </w:rPr>
        <w:t xml:space="preserve"> </w:t>
      </w:r>
      <w:r>
        <w:rPr>
          <w:b w:val="0"/>
          <w:sz w:val="24"/>
          <w:szCs w:val="24"/>
        </w:rPr>
        <w:t xml:space="preserve">The MTTF and failure rate is </w:t>
      </w:r>
      <w:r w:rsidR="00D10239">
        <w:rPr>
          <w:b w:val="0"/>
          <w:sz w:val="24"/>
          <w:szCs w:val="24"/>
        </w:rPr>
        <w:t>extremely low</w:t>
      </w:r>
      <w:r>
        <w:rPr>
          <w:b w:val="0"/>
          <w:sz w:val="24"/>
          <w:szCs w:val="24"/>
        </w:rPr>
        <w:t xml:space="preserve">, with </w:t>
      </w:r>
      <w:r w:rsidR="0031052D">
        <w:rPr>
          <w:b w:val="0"/>
          <w:sz w:val="24"/>
          <w:szCs w:val="24"/>
        </w:rPr>
        <w:t xml:space="preserve">0.006256 </w:t>
      </w:r>
      <w:r>
        <w:rPr>
          <w:b w:val="0"/>
          <w:sz w:val="24"/>
          <w:szCs w:val="24"/>
        </w:rPr>
        <w:t xml:space="preserve">failures per million hours. </w:t>
      </w:r>
      <w:r w:rsidR="0031052D">
        <w:rPr>
          <w:b w:val="0"/>
          <w:sz w:val="24"/>
          <w:szCs w:val="24"/>
        </w:rPr>
        <w:t xml:space="preserve">No mitigation </w:t>
      </w:r>
      <w:r w:rsidR="00F80207">
        <w:rPr>
          <w:b w:val="0"/>
          <w:sz w:val="24"/>
          <w:szCs w:val="24"/>
        </w:rPr>
        <w:t xml:space="preserve">towards reducing the failure rate is needed. It should be considered however, </w:t>
      </w:r>
      <w:r w:rsidR="006A5357">
        <w:rPr>
          <w:b w:val="0"/>
          <w:sz w:val="24"/>
          <w:szCs w:val="24"/>
        </w:rPr>
        <w:t xml:space="preserve">that the LEDs pass bits as well so the LED could be considered an IC, but for this case it is assumed that it is a plain LED. If the LED was analyzed as </w:t>
      </w:r>
      <w:proofErr w:type="gramStart"/>
      <w:r w:rsidR="006A5357">
        <w:rPr>
          <w:b w:val="0"/>
          <w:sz w:val="24"/>
          <w:szCs w:val="24"/>
        </w:rPr>
        <w:t>a</w:t>
      </w:r>
      <w:proofErr w:type="gramEnd"/>
      <w:r w:rsidR="006A5357">
        <w:rPr>
          <w:b w:val="0"/>
          <w:sz w:val="24"/>
          <w:szCs w:val="24"/>
        </w:rPr>
        <w:t xml:space="preserve"> IC the failure rate would likely be higher.</w:t>
      </w:r>
    </w:p>
    <w:p w14:paraId="3FCDB327" w14:textId="77777777" w:rsidR="00D31027" w:rsidRDefault="00D31027" w:rsidP="00A02EC8">
      <w:pPr>
        <w:pStyle w:val="Title"/>
        <w:ind w:left="72"/>
        <w:jc w:val="left"/>
        <w:rPr>
          <w:b w:val="0"/>
          <w:sz w:val="24"/>
          <w:szCs w:val="24"/>
        </w:rPr>
      </w:pPr>
    </w:p>
    <w:p w14:paraId="4D31F0EA" w14:textId="4B33164C" w:rsidR="00D31027" w:rsidRPr="00D1298B" w:rsidRDefault="00D31027" w:rsidP="00D31027">
      <w:pPr>
        <w:pStyle w:val="Title"/>
        <w:ind w:left="72"/>
        <w:jc w:val="left"/>
        <w:rPr>
          <w:i/>
          <w:iCs/>
          <w:color w:val="FF0000"/>
          <w:sz w:val="24"/>
          <w:szCs w:val="24"/>
        </w:rPr>
      </w:pPr>
      <w:r>
        <w:rPr>
          <w:i/>
          <w:iCs/>
          <w:sz w:val="24"/>
          <w:szCs w:val="24"/>
        </w:rPr>
        <w:t>AC/DC Converter PSC15A-050</w:t>
      </w:r>
    </w:p>
    <w:p w14:paraId="3CB717D9" w14:textId="4AC561CF" w:rsidR="00B37F1F" w:rsidRDefault="00D31027" w:rsidP="009B1FA0">
      <w:pPr>
        <w:pStyle w:val="Title"/>
        <w:ind w:left="72"/>
        <w:jc w:val="left"/>
        <w:rPr>
          <w:b w:val="0"/>
          <w:sz w:val="24"/>
          <w:szCs w:val="24"/>
        </w:rPr>
      </w:pPr>
      <w:r w:rsidRPr="62C3EA2A">
        <w:rPr>
          <w:b w:val="0"/>
          <w:sz w:val="24"/>
          <w:szCs w:val="24"/>
        </w:rPr>
        <w:t xml:space="preserve">The </w:t>
      </w:r>
      <w:r>
        <w:rPr>
          <w:b w:val="0"/>
          <w:sz w:val="24"/>
          <w:szCs w:val="24"/>
        </w:rPr>
        <w:t>PSC1A-050 is an AC/DC converter that plugs into the wall and supplies power to the entire board</w:t>
      </w:r>
      <w:r w:rsidRPr="62C3EA2A">
        <w:rPr>
          <w:b w:val="0"/>
          <w:sz w:val="24"/>
          <w:szCs w:val="24"/>
        </w:rPr>
        <w:t xml:space="preserve">. </w:t>
      </w:r>
      <w:r w:rsidR="00D21C5B">
        <w:rPr>
          <w:b w:val="0"/>
          <w:sz w:val="24"/>
          <w:szCs w:val="24"/>
        </w:rPr>
        <w:t xml:space="preserve">It was chosen due to its importance as the primary power source to the board and </w:t>
      </w:r>
      <w:r w:rsidR="0035192B">
        <w:rPr>
          <w:b w:val="0"/>
          <w:sz w:val="24"/>
          <w:szCs w:val="24"/>
        </w:rPr>
        <w:t>the amount of power/current it will handle</w:t>
      </w:r>
      <w:r>
        <w:rPr>
          <w:b w:val="0"/>
          <w:sz w:val="24"/>
          <w:szCs w:val="24"/>
        </w:rPr>
        <w:t xml:space="preserve">. </w:t>
      </w:r>
      <w:r w:rsidRPr="62C3EA2A">
        <w:rPr>
          <w:b w:val="0"/>
          <w:sz w:val="24"/>
          <w:szCs w:val="24"/>
        </w:rPr>
        <w:t>The failure per 10^6 hours (</w:t>
      </w:r>
      <w:r w:rsidRPr="62C3EA2A">
        <w:rPr>
          <w:rFonts w:ascii="Cambria Math" w:hAnsi="Cambria Math" w:cs="Cambria Math"/>
          <w:b w:val="0"/>
          <w:sz w:val="24"/>
          <w:szCs w:val="24"/>
        </w:rPr>
        <w:t>𝝀𝑷</w:t>
      </w:r>
      <w:r w:rsidRPr="62C3EA2A">
        <w:rPr>
          <w:b w:val="0"/>
          <w:sz w:val="24"/>
          <w:szCs w:val="24"/>
        </w:rPr>
        <w:t>) and mean time to failure (MTTF) was calculated based on the formulas outlined in MIL-HDBK-217F.</w:t>
      </w:r>
      <w:r>
        <w:rPr>
          <w:b w:val="0"/>
          <w:sz w:val="24"/>
          <w:szCs w:val="24"/>
        </w:rPr>
        <w:t xml:space="preserve"> The </w:t>
      </w:r>
      <w:r w:rsidR="00664B1D">
        <w:rPr>
          <w:b w:val="0"/>
          <w:sz w:val="24"/>
          <w:szCs w:val="24"/>
        </w:rPr>
        <w:t>model of CMOS</w:t>
      </w:r>
      <w:r w:rsidR="00254F51">
        <w:rPr>
          <w:b w:val="0"/>
          <w:sz w:val="24"/>
          <w:szCs w:val="24"/>
        </w:rPr>
        <w:t xml:space="preserve"> Switch-Mode Regulator </w:t>
      </w:r>
      <w:r>
        <w:rPr>
          <w:b w:val="0"/>
          <w:sz w:val="24"/>
          <w:szCs w:val="24"/>
        </w:rPr>
        <w:t>formula was chosen for this</w:t>
      </w:r>
      <w:r w:rsidR="00254F51">
        <w:rPr>
          <w:b w:val="0"/>
          <w:sz w:val="24"/>
          <w:szCs w:val="24"/>
        </w:rPr>
        <w:t xml:space="preserve"> device</w:t>
      </w:r>
      <w:r>
        <w:rPr>
          <w:b w:val="0"/>
          <w:sz w:val="24"/>
          <w:szCs w:val="24"/>
        </w:rPr>
        <w:t>,</w:t>
      </w:r>
      <w:r w:rsidRPr="62C3EA2A">
        <w:rPr>
          <w:b w:val="0"/>
          <w:sz w:val="24"/>
          <w:szCs w:val="24"/>
        </w:rPr>
        <w:t xml:space="preserve"> </w:t>
      </w:r>
      <w:r w:rsidR="00254F51" w:rsidRPr="62C3EA2A">
        <w:rPr>
          <w:rFonts w:ascii="Cambria Math" w:hAnsi="Cambria Math" w:cs="Cambria Math"/>
          <w:b w:val="0"/>
          <w:sz w:val="24"/>
          <w:szCs w:val="24"/>
        </w:rPr>
        <w:t>𝝀𝑷</w:t>
      </w:r>
      <w:r w:rsidR="00254F51" w:rsidRPr="62C3EA2A">
        <w:rPr>
          <w:b w:val="0"/>
          <w:sz w:val="24"/>
          <w:szCs w:val="24"/>
        </w:rPr>
        <w:t xml:space="preserve"> = (C1 · πt + C2· πe) · πQ · πL</w:t>
      </w:r>
      <w:r w:rsidRPr="62C3EA2A">
        <w:rPr>
          <w:b w:val="0"/>
          <w:sz w:val="24"/>
          <w:szCs w:val="24"/>
        </w:rPr>
        <w:t xml:space="preserve">. </w:t>
      </w:r>
      <w:r>
        <w:rPr>
          <w:b w:val="0"/>
          <w:sz w:val="24"/>
          <w:szCs w:val="24"/>
        </w:rPr>
        <w:t xml:space="preserve">A failure in </w:t>
      </w:r>
      <w:r w:rsidR="00254F51">
        <w:rPr>
          <w:b w:val="0"/>
          <w:sz w:val="24"/>
          <w:szCs w:val="24"/>
        </w:rPr>
        <w:t xml:space="preserve">the wall plug would require replacement but the user experience would only degrade to not being able to use the rumble motor due to </w:t>
      </w:r>
      <w:r w:rsidR="00B37F1F">
        <w:rPr>
          <w:b w:val="0"/>
          <w:sz w:val="24"/>
          <w:szCs w:val="24"/>
        </w:rPr>
        <w:t>the use of a backup battery.</w:t>
      </w:r>
      <w:r w:rsidR="00A54CE6">
        <w:rPr>
          <w:b w:val="0"/>
          <w:sz w:val="24"/>
          <w:szCs w:val="24"/>
        </w:rPr>
        <w:t xml:space="preserve"> No user risk </w:t>
      </w:r>
      <w:r w:rsidR="009576DD">
        <w:rPr>
          <w:b w:val="0"/>
          <w:sz w:val="24"/>
          <w:szCs w:val="24"/>
        </w:rPr>
        <w:t xml:space="preserve">exists for the </w:t>
      </w:r>
      <w:proofErr w:type="spellStart"/>
      <w:r w:rsidR="009576DD">
        <w:rPr>
          <w:b w:val="0"/>
          <w:sz w:val="24"/>
          <w:szCs w:val="24"/>
        </w:rPr>
        <w:t>wallplug</w:t>
      </w:r>
      <w:proofErr w:type="spellEnd"/>
      <w:r w:rsidR="009576DD">
        <w:rPr>
          <w:b w:val="0"/>
          <w:sz w:val="24"/>
          <w:szCs w:val="24"/>
        </w:rPr>
        <w:t xml:space="preserve"> </w:t>
      </w:r>
      <w:proofErr w:type="gramStart"/>
      <w:r w:rsidR="009576DD">
        <w:rPr>
          <w:b w:val="0"/>
          <w:sz w:val="24"/>
          <w:szCs w:val="24"/>
        </w:rPr>
        <w:t>as long as</w:t>
      </w:r>
      <w:proofErr w:type="gramEnd"/>
      <w:r w:rsidR="009576DD">
        <w:rPr>
          <w:b w:val="0"/>
          <w:sz w:val="24"/>
          <w:szCs w:val="24"/>
        </w:rPr>
        <w:t xml:space="preserve"> the user manual is followed and safe </w:t>
      </w:r>
      <w:proofErr w:type="spellStart"/>
      <w:r w:rsidR="009576DD">
        <w:rPr>
          <w:b w:val="0"/>
          <w:sz w:val="24"/>
          <w:szCs w:val="24"/>
        </w:rPr>
        <w:t>protocls</w:t>
      </w:r>
      <w:proofErr w:type="spellEnd"/>
      <w:r w:rsidR="009576DD">
        <w:rPr>
          <w:b w:val="0"/>
          <w:sz w:val="24"/>
          <w:szCs w:val="24"/>
        </w:rPr>
        <w:t xml:space="preserve"> are followed when plugging the device in.</w:t>
      </w:r>
    </w:p>
    <w:p w14:paraId="35BF5F43" w14:textId="77777777" w:rsidR="00B37F1F" w:rsidRDefault="00B37F1F" w:rsidP="00D31027">
      <w:pPr>
        <w:pStyle w:val="Title"/>
        <w:ind w:left="72"/>
        <w:jc w:val="left"/>
        <w:rPr>
          <w:b w:val="0"/>
          <w:sz w:val="24"/>
          <w:szCs w:val="24"/>
        </w:rPr>
      </w:pPr>
    </w:p>
    <w:p w14:paraId="2562E9BA" w14:textId="61655134" w:rsidR="00D31027" w:rsidRPr="009B1FA0" w:rsidRDefault="009B1FA0" w:rsidP="009B1FA0">
      <w:pPr>
        <w:pStyle w:val="Title"/>
        <w:ind w:left="72"/>
        <w:jc w:val="left"/>
        <w:rPr>
          <w:bCs/>
          <w:sz w:val="24"/>
          <w:szCs w:val="24"/>
        </w:rPr>
      </w:pPr>
      <w:r>
        <w:rPr>
          <w:bCs/>
          <w:sz w:val="24"/>
          <w:szCs w:val="24"/>
        </w:rPr>
        <w:t>Table 4: Failure Analysis of AC/DC Converter</w:t>
      </w:r>
    </w:p>
    <w:tbl>
      <w:tblPr>
        <w:tblStyle w:val="TableGrid"/>
        <w:tblW w:w="0" w:type="auto"/>
        <w:tblInd w:w="72" w:type="dxa"/>
        <w:tblLayout w:type="fixed"/>
        <w:tblLook w:val="06A0" w:firstRow="1" w:lastRow="0" w:firstColumn="1" w:lastColumn="0" w:noHBand="1" w:noVBand="1"/>
      </w:tblPr>
      <w:tblGrid>
        <w:gridCol w:w="2325"/>
        <w:gridCol w:w="3135"/>
        <w:gridCol w:w="1515"/>
        <w:gridCol w:w="2325"/>
      </w:tblGrid>
      <w:tr w:rsidR="00B37F1F" w14:paraId="093B6DA9" w14:textId="77777777" w:rsidTr="00AA1F8D">
        <w:tc>
          <w:tcPr>
            <w:tcW w:w="2325" w:type="dxa"/>
          </w:tcPr>
          <w:p w14:paraId="00048984" w14:textId="77777777" w:rsidR="00B37F1F" w:rsidRDefault="00B37F1F" w:rsidP="00AA1F8D">
            <w:pPr>
              <w:pStyle w:val="Title"/>
              <w:rPr>
                <w:b w:val="0"/>
                <w:szCs w:val="28"/>
              </w:rPr>
            </w:pPr>
            <w:r w:rsidRPr="62C3EA2A">
              <w:rPr>
                <w:bCs/>
                <w:szCs w:val="28"/>
              </w:rPr>
              <w:t>Parameter Name</w:t>
            </w:r>
          </w:p>
        </w:tc>
        <w:tc>
          <w:tcPr>
            <w:tcW w:w="3135" w:type="dxa"/>
          </w:tcPr>
          <w:p w14:paraId="491C2BAC" w14:textId="77777777" w:rsidR="00B37F1F" w:rsidRDefault="00B37F1F" w:rsidP="00AA1F8D">
            <w:pPr>
              <w:pStyle w:val="Title"/>
              <w:rPr>
                <w:b w:val="0"/>
                <w:szCs w:val="28"/>
              </w:rPr>
            </w:pPr>
            <w:r w:rsidRPr="62C3EA2A">
              <w:rPr>
                <w:bCs/>
                <w:szCs w:val="28"/>
              </w:rPr>
              <w:t>Description</w:t>
            </w:r>
          </w:p>
        </w:tc>
        <w:tc>
          <w:tcPr>
            <w:tcW w:w="1515" w:type="dxa"/>
          </w:tcPr>
          <w:p w14:paraId="58C45175" w14:textId="77777777" w:rsidR="00B37F1F" w:rsidRDefault="00B37F1F" w:rsidP="00AA1F8D">
            <w:pPr>
              <w:pStyle w:val="Title"/>
              <w:rPr>
                <w:bCs/>
                <w:szCs w:val="28"/>
              </w:rPr>
            </w:pPr>
            <w:r w:rsidRPr="62C3EA2A">
              <w:rPr>
                <w:bCs/>
                <w:szCs w:val="28"/>
              </w:rPr>
              <w:t>Value</w:t>
            </w:r>
          </w:p>
        </w:tc>
        <w:tc>
          <w:tcPr>
            <w:tcW w:w="2325" w:type="dxa"/>
          </w:tcPr>
          <w:p w14:paraId="7E75D363" w14:textId="77777777" w:rsidR="00B37F1F" w:rsidRDefault="00B37F1F" w:rsidP="00AA1F8D">
            <w:pPr>
              <w:pStyle w:val="Title"/>
              <w:rPr>
                <w:bCs/>
                <w:szCs w:val="28"/>
              </w:rPr>
            </w:pPr>
            <w:r w:rsidRPr="62C3EA2A">
              <w:rPr>
                <w:bCs/>
                <w:szCs w:val="28"/>
              </w:rPr>
              <w:t>Comments</w:t>
            </w:r>
          </w:p>
        </w:tc>
      </w:tr>
      <w:tr w:rsidR="00B37F1F" w14:paraId="0CE45030" w14:textId="77777777" w:rsidTr="00AA1F8D">
        <w:tc>
          <w:tcPr>
            <w:tcW w:w="2325" w:type="dxa"/>
          </w:tcPr>
          <w:p w14:paraId="47EAA710" w14:textId="77777777" w:rsidR="00B37F1F" w:rsidRDefault="00B37F1F" w:rsidP="00AA1F8D">
            <w:pPr>
              <w:pStyle w:val="Title"/>
              <w:rPr>
                <w:b w:val="0"/>
                <w:sz w:val="20"/>
              </w:rPr>
            </w:pPr>
            <w:r w:rsidRPr="62C3EA2A">
              <w:rPr>
                <w:b w:val="0"/>
                <w:sz w:val="20"/>
              </w:rPr>
              <w:t>C1</w:t>
            </w:r>
          </w:p>
        </w:tc>
        <w:tc>
          <w:tcPr>
            <w:tcW w:w="3135" w:type="dxa"/>
          </w:tcPr>
          <w:p w14:paraId="1017F346" w14:textId="77777777" w:rsidR="00B37F1F" w:rsidRDefault="00B37F1F" w:rsidP="00AA1F8D">
            <w:pPr>
              <w:pStyle w:val="Title"/>
              <w:rPr>
                <w:b w:val="0"/>
                <w:sz w:val="20"/>
              </w:rPr>
            </w:pPr>
            <w:r w:rsidRPr="62C3EA2A">
              <w:rPr>
                <w:b w:val="0"/>
                <w:sz w:val="20"/>
              </w:rPr>
              <w:t>Die Complexity</w:t>
            </w:r>
          </w:p>
        </w:tc>
        <w:tc>
          <w:tcPr>
            <w:tcW w:w="1515" w:type="dxa"/>
          </w:tcPr>
          <w:p w14:paraId="01DC6B79" w14:textId="76F0FEB6" w:rsidR="00B37F1F" w:rsidRDefault="00B37F1F" w:rsidP="00AA1F8D">
            <w:pPr>
              <w:pStyle w:val="Title"/>
              <w:rPr>
                <w:b w:val="0"/>
                <w:sz w:val="20"/>
              </w:rPr>
            </w:pPr>
            <w:r w:rsidRPr="62C3EA2A">
              <w:rPr>
                <w:b w:val="0"/>
                <w:sz w:val="20"/>
              </w:rPr>
              <w:t>0.</w:t>
            </w:r>
            <w:r w:rsidR="002E2837">
              <w:rPr>
                <w:b w:val="0"/>
                <w:sz w:val="20"/>
              </w:rPr>
              <w:t>01</w:t>
            </w:r>
          </w:p>
        </w:tc>
        <w:tc>
          <w:tcPr>
            <w:tcW w:w="2325" w:type="dxa"/>
          </w:tcPr>
          <w:p w14:paraId="0013A66D" w14:textId="482C6FFB" w:rsidR="00B37F1F" w:rsidRDefault="00A67984" w:rsidP="00AA1F8D">
            <w:pPr>
              <w:pStyle w:val="Title"/>
              <w:rPr>
                <w:b w:val="0"/>
                <w:sz w:val="20"/>
              </w:rPr>
            </w:pPr>
            <w:r>
              <w:rPr>
                <w:b w:val="0"/>
                <w:sz w:val="20"/>
              </w:rPr>
              <w:t xml:space="preserve">1-1,000 </w:t>
            </w:r>
            <w:r w:rsidR="002E2837">
              <w:rPr>
                <w:b w:val="0"/>
                <w:sz w:val="20"/>
              </w:rPr>
              <w:t>bipolar transistors</w:t>
            </w:r>
          </w:p>
        </w:tc>
      </w:tr>
      <w:tr w:rsidR="00B37F1F" w14:paraId="291AD2AD" w14:textId="77777777" w:rsidTr="00AA1F8D">
        <w:tc>
          <w:tcPr>
            <w:tcW w:w="2325" w:type="dxa"/>
          </w:tcPr>
          <w:p w14:paraId="2DE4E879" w14:textId="77777777" w:rsidR="00B37F1F" w:rsidRDefault="00B37F1F" w:rsidP="00AA1F8D">
            <w:pPr>
              <w:pStyle w:val="Title"/>
              <w:rPr>
                <w:b w:val="0"/>
                <w:sz w:val="20"/>
              </w:rPr>
            </w:pPr>
            <w:r w:rsidRPr="62C3EA2A">
              <w:rPr>
                <w:b w:val="0"/>
                <w:sz w:val="20"/>
              </w:rPr>
              <w:t>πT</w:t>
            </w:r>
          </w:p>
        </w:tc>
        <w:tc>
          <w:tcPr>
            <w:tcW w:w="3135" w:type="dxa"/>
          </w:tcPr>
          <w:p w14:paraId="41B724D0" w14:textId="77777777" w:rsidR="00B37F1F" w:rsidRDefault="00B37F1F" w:rsidP="00AA1F8D">
            <w:pPr>
              <w:pStyle w:val="Title"/>
              <w:rPr>
                <w:b w:val="0"/>
                <w:sz w:val="20"/>
              </w:rPr>
            </w:pPr>
            <w:r w:rsidRPr="62C3EA2A">
              <w:rPr>
                <w:b w:val="0"/>
                <w:sz w:val="20"/>
              </w:rPr>
              <w:t>Temperature Coefficient</w:t>
            </w:r>
          </w:p>
        </w:tc>
        <w:tc>
          <w:tcPr>
            <w:tcW w:w="1515" w:type="dxa"/>
          </w:tcPr>
          <w:p w14:paraId="2A0C2042" w14:textId="06CCD69D" w:rsidR="00B37F1F" w:rsidRDefault="00B37F1F" w:rsidP="00AA1F8D">
            <w:pPr>
              <w:pStyle w:val="Title"/>
              <w:rPr>
                <w:b w:val="0"/>
                <w:sz w:val="20"/>
              </w:rPr>
            </w:pPr>
            <w:r w:rsidRPr="62C3EA2A">
              <w:rPr>
                <w:b w:val="0"/>
                <w:sz w:val="20"/>
              </w:rPr>
              <w:t>0.</w:t>
            </w:r>
            <w:r w:rsidR="0069444F">
              <w:rPr>
                <w:b w:val="0"/>
                <w:sz w:val="20"/>
              </w:rPr>
              <w:t>34</w:t>
            </w:r>
          </w:p>
        </w:tc>
        <w:tc>
          <w:tcPr>
            <w:tcW w:w="2325" w:type="dxa"/>
          </w:tcPr>
          <w:p w14:paraId="2E3E5A4C" w14:textId="1B6212C7" w:rsidR="00B37F1F" w:rsidRPr="00873D4F" w:rsidRDefault="0069444F" w:rsidP="00AA1F8D">
            <w:pPr>
              <w:pStyle w:val="Title"/>
              <w:rPr>
                <w:b w:val="0"/>
                <w:sz w:val="20"/>
              </w:rPr>
            </w:pPr>
            <w:r>
              <w:rPr>
                <w:b w:val="0"/>
                <w:sz w:val="20"/>
              </w:rPr>
              <w:t xml:space="preserve">CMOS </w:t>
            </w:r>
            <w:r w:rsidR="00B37F1F" w:rsidRPr="00873D4F">
              <w:rPr>
                <w:b w:val="0"/>
                <w:sz w:val="20"/>
              </w:rPr>
              <w:t xml:space="preserve">Operating Temp at </w:t>
            </w:r>
            <w:r w:rsidR="007E7629">
              <w:rPr>
                <w:b w:val="0"/>
                <w:sz w:val="20"/>
              </w:rPr>
              <w:t>40</w:t>
            </w:r>
            <w:r w:rsidR="00B37F1F" w:rsidRPr="00873D4F">
              <w:rPr>
                <w:b w:val="0"/>
                <w:sz w:val="20"/>
              </w:rPr>
              <w:t>° C</w:t>
            </w:r>
          </w:p>
        </w:tc>
      </w:tr>
      <w:tr w:rsidR="00B37F1F" w14:paraId="0CE9BA79" w14:textId="77777777" w:rsidTr="00AA1F8D">
        <w:tc>
          <w:tcPr>
            <w:tcW w:w="2325" w:type="dxa"/>
          </w:tcPr>
          <w:p w14:paraId="0511121D" w14:textId="77777777" w:rsidR="00B37F1F" w:rsidRDefault="00B37F1F" w:rsidP="00AA1F8D">
            <w:pPr>
              <w:pStyle w:val="Title"/>
              <w:rPr>
                <w:b w:val="0"/>
                <w:sz w:val="20"/>
              </w:rPr>
            </w:pPr>
            <w:r w:rsidRPr="62C3EA2A">
              <w:rPr>
                <w:b w:val="0"/>
                <w:sz w:val="20"/>
              </w:rPr>
              <w:t>C2</w:t>
            </w:r>
          </w:p>
        </w:tc>
        <w:tc>
          <w:tcPr>
            <w:tcW w:w="3135" w:type="dxa"/>
          </w:tcPr>
          <w:p w14:paraId="7AF09F26" w14:textId="77777777" w:rsidR="00B37F1F" w:rsidRDefault="00B37F1F" w:rsidP="00AA1F8D">
            <w:pPr>
              <w:pStyle w:val="Title"/>
              <w:rPr>
                <w:b w:val="0"/>
                <w:sz w:val="20"/>
              </w:rPr>
            </w:pPr>
            <w:r w:rsidRPr="62C3EA2A">
              <w:rPr>
                <w:b w:val="0"/>
                <w:sz w:val="20"/>
              </w:rPr>
              <w:t>Pin/Package Constant</w:t>
            </w:r>
          </w:p>
        </w:tc>
        <w:tc>
          <w:tcPr>
            <w:tcW w:w="1515" w:type="dxa"/>
          </w:tcPr>
          <w:p w14:paraId="7C1672FB" w14:textId="3B550394" w:rsidR="00B37F1F" w:rsidRDefault="00B37F1F" w:rsidP="00AA1F8D">
            <w:pPr>
              <w:pStyle w:val="Title"/>
              <w:rPr>
                <w:b w:val="0"/>
                <w:sz w:val="20"/>
              </w:rPr>
            </w:pPr>
            <w:r w:rsidRPr="62C3EA2A">
              <w:rPr>
                <w:b w:val="0"/>
                <w:sz w:val="20"/>
              </w:rPr>
              <w:t>0.0</w:t>
            </w:r>
            <w:r w:rsidR="00572A85">
              <w:rPr>
                <w:b w:val="0"/>
                <w:sz w:val="20"/>
              </w:rPr>
              <w:t>012</w:t>
            </w:r>
          </w:p>
        </w:tc>
        <w:tc>
          <w:tcPr>
            <w:tcW w:w="2325" w:type="dxa"/>
          </w:tcPr>
          <w:p w14:paraId="044602E5" w14:textId="5BA9FC42" w:rsidR="00B37F1F" w:rsidRDefault="00B37F1F" w:rsidP="00AA1F8D">
            <w:pPr>
              <w:pStyle w:val="Title"/>
              <w:rPr>
                <w:b w:val="0"/>
                <w:sz w:val="20"/>
              </w:rPr>
            </w:pPr>
            <w:r w:rsidRPr="62C3EA2A">
              <w:rPr>
                <w:b w:val="0"/>
                <w:sz w:val="20"/>
              </w:rPr>
              <w:t>Non-Hermetic 3 Pin</w:t>
            </w:r>
            <w:r w:rsidR="00572A85">
              <w:rPr>
                <w:b w:val="0"/>
                <w:sz w:val="20"/>
              </w:rPr>
              <w:t xml:space="preserve"> SMT</w:t>
            </w:r>
          </w:p>
        </w:tc>
      </w:tr>
      <w:tr w:rsidR="00B37F1F" w14:paraId="14E8D472" w14:textId="77777777" w:rsidTr="00AA1F8D">
        <w:tc>
          <w:tcPr>
            <w:tcW w:w="2325" w:type="dxa"/>
          </w:tcPr>
          <w:p w14:paraId="7DA37F08" w14:textId="77777777" w:rsidR="00B37F1F" w:rsidRDefault="00B37F1F" w:rsidP="00AA1F8D">
            <w:pPr>
              <w:pStyle w:val="Title"/>
              <w:rPr>
                <w:b w:val="0"/>
                <w:sz w:val="20"/>
              </w:rPr>
            </w:pPr>
            <w:r w:rsidRPr="62C3EA2A">
              <w:rPr>
                <w:b w:val="0"/>
                <w:sz w:val="20"/>
              </w:rPr>
              <w:t>πE</w:t>
            </w:r>
          </w:p>
        </w:tc>
        <w:tc>
          <w:tcPr>
            <w:tcW w:w="3135" w:type="dxa"/>
          </w:tcPr>
          <w:p w14:paraId="044D5643" w14:textId="77777777" w:rsidR="00B37F1F" w:rsidRDefault="00B37F1F" w:rsidP="00AA1F8D">
            <w:pPr>
              <w:pStyle w:val="Title"/>
              <w:rPr>
                <w:b w:val="0"/>
                <w:sz w:val="20"/>
              </w:rPr>
            </w:pPr>
            <w:r w:rsidRPr="62C3EA2A">
              <w:rPr>
                <w:b w:val="0"/>
                <w:sz w:val="20"/>
              </w:rPr>
              <w:t>Environmental Factor</w:t>
            </w:r>
          </w:p>
        </w:tc>
        <w:tc>
          <w:tcPr>
            <w:tcW w:w="1515" w:type="dxa"/>
          </w:tcPr>
          <w:p w14:paraId="25F301A9" w14:textId="77777777" w:rsidR="00B37F1F" w:rsidRDefault="00B37F1F" w:rsidP="00AA1F8D">
            <w:pPr>
              <w:pStyle w:val="Title"/>
              <w:rPr>
                <w:b w:val="0"/>
                <w:sz w:val="20"/>
              </w:rPr>
            </w:pPr>
            <w:r w:rsidRPr="62C3EA2A">
              <w:rPr>
                <w:b w:val="0"/>
                <w:sz w:val="20"/>
              </w:rPr>
              <w:t>0.5</w:t>
            </w:r>
          </w:p>
        </w:tc>
        <w:tc>
          <w:tcPr>
            <w:tcW w:w="2325" w:type="dxa"/>
          </w:tcPr>
          <w:p w14:paraId="76938882" w14:textId="77777777" w:rsidR="00B37F1F" w:rsidRDefault="00B37F1F" w:rsidP="00AA1F8D">
            <w:pPr>
              <w:pStyle w:val="Title"/>
              <w:rPr>
                <w:b w:val="0"/>
                <w:sz w:val="20"/>
              </w:rPr>
            </w:pPr>
            <w:r w:rsidRPr="62C3EA2A">
              <w:rPr>
                <w:b w:val="0"/>
                <w:sz w:val="20"/>
              </w:rPr>
              <w:t>GB</w:t>
            </w:r>
          </w:p>
        </w:tc>
      </w:tr>
      <w:tr w:rsidR="00B37F1F" w14:paraId="397BDBEC" w14:textId="77777777" w:rsidTr="00AA1F8D">
        <w:tc>
          <w:tcPr>
            <w:tcW w:w="2325" w:type="dxa"/>
          </w:tcPr>
          <w:p w14:paraId="432ADE93" w14:textId="77777777" w:rsidR="00B37F1F" w:rsidRDefault="00B37F1F" w:rsidP="00AA1F8D">
            <w:pPr>
              <w:pStyle w:val="Title"/>
              <w:rPr>
                <w:b w:val="0"/>
                <w:sz w:val="20"/>
              </w:rPr>
            </w:pPr>
            <w:r w:rsidRPr="62C3EA2A">
              <w:rPr>
                <w:b w:val="0"/>
                <w:sz w:val="20"/>
              </w:rPr>
              <w:t>πQ</w:t>
            </w:r>
          </w:p>
        </w:tc>
        <w:tc>
          <w:tcPr>
            <w:tcW w:w="3135" w:type="dxa"/>
          </w:tcPr>
          <w:p w14:paraId="5EA979FA" w14:textId="77777777" w:rsidR="00B37F1F" w:rsidRDefault="00B37F1F" w:rsidP="00AA1F8D">
            <w:pPr>
              <w:pStyle w:val="Title"/>
              <w:rPr>
                <w:b w:val="0"/>
                <w:sz w:val="20"/>
              </w:rPr>
            </w:pPr>
            <w:r w:rsidRPr="62C3EA2A">
              <w:rPr>
                <w:b w:val="0"/>
                <w:sz w:val="20"/>
              </w:rPr>
              <w:t>Quality Factor</w:t>
            </w:r>
          </w:p>
        </w:tc>
        <w:tc>
          <w:tcPr>
            <w:tcW w:w="1515" w:type="dxa"/>
          </w:tcPr>
          <w:p w14:paraId="26B95E16" w14:textId="77777777" w:rsidR="00B37F1F" w:rsidRDefault="00B37F1F" w:rsidP="00AA1F8D">
            <w:pPr>
              <w:pStyle w:val="Title"/>
              <w:rPr>
                <w:b w:val="0"/>
                <w:sz w:val="20"/>
              </w:rPr>
            </w:pPr>
            <w:r w:rsidRPr="62C3EA2A">
              <w:rPr>
                <w:b w:val="0"/>
                <w:sz w:val="20"/>
              </w:rPr>
              <w:t>10</w:t>
            </w:r>
          </w:p>
        </w:tc>
        <w:tc>
          <w:tcPr>
            <w:tcW w:w="2325" w:type="dxa"/>
          </w:tcPr>
          <w:p w14:paraId="305B4BE8" w14:textId="77777777" w:rsidR="00B37F1F" w:rsidRDefault="00B37F1F" w:rsidP="00AA1F8D">
            <w:pPr>
              <w:pStyle w:val="Title"/>
              <w:rPr>
                <w:b w:val="0"/>
                <w:sz w:val="20"/>
              </w:rPr>
            </w:pPr>
            <w:proofErr w:type="spellStart"/>
            <w:r w:rsidRPr="62C3EA2A">
              <w:rPr>
                <w:b w:val="0"/>
                <w:sz w:val="20"/>
              </w:rPr>
              <w:t>Commerical</w:t>
            </w:r>
            <w:proofErr w:type="spellEnd"/>
            <w:r w:rsidRPr="62C3EA2A">
              <w:rPr>
                <w:b w:val="0"/>
                <w:sz w:val="20"/>
              </w:rPr>
              <w:t xml:space="preserve"> Component</w:t>
            </w:r>
          </w:p>
        </w:tc>
      </w:tr>
      <w:tr w:rsidR="00B37F1F" w14:paraId="2F184034" w14:textId="77777777" w:rsidTr="00AA1F8D">
        <w:tc>
          <w:tcPr>
            <w:tcW w:w="2325" w:type="dxa"/>
          </w:tcPr>
          <w:p w14:paraId="5FB0C200" w14:textId="77777777" w:rsidR="00B37F1F" w:rsidRDefault="00B37F1F" w:rsidP="00AA1F8D">
            <w:pPr>
              <w:pStyle w:val="Title"/>
              <w:rPr>
                <w:b w:val="0"/>
                <w:sz w:val="20"/>
              </w:rPr>
            </w:pPr>
            <w:r w:rsidRPr="62C3EA2A">
              <w:rPr>
                <w:b w:val="0"/>
                <w:sz w:val="20"/>
              </w:rPr>
              <w:t>πL</w:t>
            </w:r>
          </w:p>
        </w:tc>
        <w:tc>
          <w:tcPr>
            <w:tcW w:w="3135" w:type="dxa"/>
          </w:tcPr>
          <w:p w14:paraId="1B0F6EF7" w14:textId="77777777" w:rsidR="00B37F1F" w:rsidRDefault="00B37F1F" w:rsidP="00AA1F8D">
            <w:pPr>
              <w:pStyle w:val="Title"/>
              <w:rPr>
                <w:b w:val="0"/>
                <w:sz w:val="20"/>
              </w:rPr>
            </w:pPr>
            <w:r w:rsidRPr="62C3EA2A">
              <w:rPr>
                <w:b w:val="0"/>
                <w:sz w:val="20"/>
              </w:rPr>
              <w:t>Learning Factor</w:t>
            </w:r>
          </w:p>
        </w:tc>
        <w:tc>
          <w:tcPr>
            <w:tcW w:w="1515" w:type="dxa"/>
          </w:tcPr>
          <w:p w14:paraId="3A20C1F6" w14:textId="77777777" w:rsidR="00B37F1F" w:rsidRDefault="00B37F1F" w:rsidP="00AA1F8D">
            <w:pPr>
              <w:pStyle w:val="Title"/>
              <w:rPr>
                <w:b w:val="0"/>
                <w:sz w:val="20"/>
              </w:rPr>
            </w:pPr>
            <w:r w:rsidRPr="62C3EA2A">
              <w:rPr>
                <w:b w:val="0"/>
                <w:sz w:val="20"/>
              </w:rPr>
              <w:t>1</w:t>
            </w:r>
          </w:p>
        </w:tc>
        <w:tc>
          <w:tcPr>
            <w:tcW w:w="2325" w:type="dxa"/>
          </w:tcPr>
          <w:p w14:paraId="15BDD81B" w14:textId="7949F34B" w:rsidR="00B37F1F" w:rsidRDefault="000449E5" w:rsidP="00AA1F8D">
            <w:pPr>
              <w:pStyle w:val="Title"/>
              <w:rPr>
                <w:b w:val="0"/>
                <w:sz w:val="20"/>
              </w:rPr>
            </w:pPr>
            <w:r>
              <w:rPr>
                <w:b w:val="0"/>
                <w:sz w:val="20"/>
              </w:rPr>
              <w:t>The IC inside is &gt;2 years in production</w:t>
            </w:r>
          </w:p>
        </w:tc>
      </w:tr>
      <w:tr w:rsidR="00B37F1F" w14:paraId="0387D975" w14:textId="77777777" w:rsidTr="00AA1F8D">
        <w:tc>
          <w:tcPr>
            <w:tcW w:w="2325" w:type="dxa"/>
          </w:tcPr>
          <w:p w14:paraId="5063CDCD" w14:textId="77777777" w:rsidR="00B37F1F" w:rsidRDefault="00B37F1F" w:rsidP="00AA1F8D">
            <w:pPr>
              <w:pStyle w:val="Title"/>
              <w:rPr>
                <w:bCs/>
                <w:szCs w:val="28"/>
              </w:rPr>
            </w:pPr>
            <w:r w:rsidRPr="62C3EA2A">
              <w:rPr>
                <w:bCs/>
                <w:szCs w:val="28"/>
              </w:rPr>
              <w:t>Entire Design</w:t>
            </w:r>
          </w:p>
        </w:tc>
        <w:tc>
          <w:tcPr>
            <w:tcW w:w="3135" w:type="dxa"/>
          </w:tcPr>
          <w:p w14:paraId="1FDB132E" w14:textId="77777777" w:rsidR="00B37F1F" w:rsidRDefault="00B37F1F" w:rsidP="00AA1F8D">
            <w:pPr>
              <w:pStyle w:val="Title"/>
              <w:rPr>
                <w:bCs/>
                <w:szCs w:val="28"/>
              </w:rPr>
            </w:pPr>
          </w:p>
        </w:tc>
        <w:tc>
          <w:tcPr>
            <w:tcW w:w="1515" w:type="dxa"/>
          </w:tcPr>
          <w:p w14:paraId="327BA028" w14:textId="77777777" w:rsidR="00B37F1F" w:rsidRDefault="00B37F1F" w:rsidP="00AA1F8D">
            <w:pPr>
              <w:pStyle w:val="Title"/>
              <w:rPr>
                <w:bCs/>
                <w:szCs w:val="28"/>
              </w:rPr>
            </w:pPr>
          </w:p>
        </w:tc>
        <w:tc>
          <w:tcPr>
            <w:tcW w:w="2325" w:type="dxa"/>
          </w:tcPr>
          <w:p w14:paraId="4BBBED35" w14:textId="77777777" w:rsidR="00B37F1F" w:rsidRDefault="00B37F1F" w:rsidP="00AA1F8D">
            <w:pPr>
              <w:pStyle w:val="Title"/>
              <w:rPr>
                <w:bCs/>
                <w:szCs w:val="28"/>
              </w:rPr>
            </w:pPr>
          </w:p>
        </w:tc>
      </w:tr>
      <w:tr w:rsidR="00B37F1F" w14:paraId="6542A282" w14:textId="77777777" w:rsidTr="00AA1F8D">
        <w:tc>
          <w:tcPr>
            <w:tcW w:w="2325" w:type="dxa"/>
          </w:tcPr>
          <w:p w14:paraId="0DAE10C2" w14:textId="77777777" w:rsidR="00B37F1F" w:rsidRPr="00E752FF" w:rsidRDefault="00B37F1F" w:rsidP="00AA1F8D">
            <w:pPr>
              <w:pStyle w:val="Title"/>
              <w:rPr>
                <w:b w:val="0"/>
                <w:sz w:val="20"/>
              </w:rPr>
            </w:pPr>
            <w:r w:rsidRPr="00E752FF">
              <w:rPr>
                <w:rFonts w:ascii="Cambria Math" w:hAnsi="Cambria Math" w:cs="Cambria Math"/>
                <w:b w:val="0"/>
                <w:sz w:val="20"/>
              </w:rPr>
              <w:t>𝝀𝑷</w:t>
            </w:r>
          </w:p>
        </w:tc>
        <w:tc>
          <w:tcPr>
            <w:tcW w:w="3135" w:type="dxa"/>
          </w:tcPr>
          <w:p w14:paraId="69C59F3E" w14:textId="77777777" w:rsidR="00B37F1F" w:rsidRPr="00E752FF" w:rsidRDefault="00B37F1F" w:rsidP="00AA1F8D">
            <w:pPr>
              <w:pStyle w:val="Title"/>
              <w:rPr>
                <w:b w:val="0"/>
                <w:sz w:val="20"/>
              </w:rPr>
            </w:pPr>
          </w:p>
        </w:tc>
        <w:tc>
          <w:tcPr>
            <w:tcW w:w="1515" w:type="dxa"/>
          </w:tcPr>
          <w:p w14:paraId="5D7AF346" w14:textId="58DFF11D" w:rsidR="00B37F1F" w:rsidRPr="00E752FF" w:rsidRDefault="00143466" w:rsidP="00AA1F8D">
            <w:pPr>
              <w:pStyle w:val="Title"/>
              <w:rPr>
                <w:b w:val="0"/>
                <w:sz w:val="20"/>
              </w:rPr>
            </w:pPr>
            <w:r>
              <w:rPr>
                <w:b w:val="0"/>
                <w:sz w:val="20"/>
              </w:rPr>
              <w:t>0.04</w:t>
            </w:r>
          </w:p>
        </w:tc>
        <w:tc>
          <w:tcPr>
            <w:tcW w:w="2325" w:type="dxa"/>
          </w:tcPr>
          <w:p w14:paraId="50D3B7E5" w14:textId="77777777" w:rsidR="00B37F1F" w:rsidRDefault="00B37F1F" w:rsidP="00AA1F8D">
            <w:pPr>
              <w:pStyle w:val="Title"/>
              <w:rPr>
                <w:bCs/>
                <w:szCs w:val="28"/>
              </w:rPr>
            </w:pPr>
          </w:p>
        </w:tc>
      </w:tr>
      <w:tr w:rsidR="00B37F1F" w14:paraId="24A741CF" w14:textId="77777777" w:rsidTr="00AA1F8D">
        <w:tc>
          <w:tcPr>
            <w:tcW w:w="2325" w:type="dxa"/>
          </w:tcPr>
          <w:p w14:paraId="486138A8" w14:textId="77777777" w:rsidR="00B37F1F" w:rsidRPr="00E752FF" w:rsidRDefault="00B37F1F" w:rsidP="00AA1F8D">
            <w:pPr>
              <w:pStyle w:val="Title"/>
              <w:rPr>
                <w:b w:val="0"/>
                <w:sz w:val="20"/>
              </w:rPr>
            </w:pPr>
            <w:r w:rsidRPr="00E752FF">
              <w:rPr>
                <w:b w:val="0"/>
                <w:sz w:val="20"/>
              </w:rPr>
              <w:t>MTTF</w:t>
            </w:r>
          </w:p>
        </w:tc>
        <w:tc>
          <w:tcPr>
            <w:tcW w:w="3135" w:type="dxa"/>
          </w:tcPr>
          <w:p w14:paraId="54C7604B" w14:textId="77777777" w:rsidR="00B37F1F" w:rsidRPr="00E752FF" w:rsidRDefault="00B37F1F" w:rsidP="00AA1F8D">
            <w:pPr>
              <w:pStyle w:val="Title"/>
              <w:rPr>
                <w:b w:val="0"/>
                <w:sz w:val="20"/>
              </w:rPr>
            </w:pPr>
          </w:p>
        </w:tc>
        <w:tc>
          <w:tcPr>
            <w:tcW w:w="1515" w:type="dxa"/>
          </w:tcPr>
          <w:p w14:paraId="7FC60039" w14:textId="4992EFB9" w:rsidR="00B37F1F" w:rsidRPr="00E752FF" w:rsidRDefault="00C96633" w:rsidP="00AA1F8D">
            <w:pPr>
              <w:pStyle w:val="Title"/>
              <w:rPr>
                <w:b w:val="0"/>
                <w:sz w:val="20"/>
              </w:rPr>
            </w:pPr>
            <w:r>
              <w:rPr>
                <w:b w:val="0"/>
                <w:sz w:val="20"/>
              </w:rPr>
              <w:t>25</w:t>
            </w:r>
          </w:p>
        </w:tc>
        <w:tc>
          <w:tcPr>
            <w:tcW w:w="2325" w:type="dxa"/>
          </w:tcPr>
          <w:p w14:paraId="6A0388E2" w14:textId="77777777" w:rsidR="00B37F1F" w:rsidRDefault="00B37F1F" w:rsidP="00AA1F8D">
            <w:pPr>
              <w:pStyle w:val="Title"/>
              <w:rPr>
                <w:bCs/>
                <w:szCs w:val="28"/>
              </w:rPr>
            </w:pPr>
          </w:p>
        </w:tc>
      </w:tr>
    </w:tbl>
    <w:p w14:paraId="01FC8936" w14:textId="6EEC7003" w:rsidR="00D31027" w:rsidRDefault="00D31027" w:rsidP="00D31027">
      <w:pPr>
        <w:pStyle w:val="Title"/>
        <w:ind w:left="72"/>
        <w:jc w:val="left"/>
        <w:rPr>
          <w:b w:val="0"/>
          <w:sz w:val="24"/>
          <w:szCs w:val="24"/>
        </w:rPr>
      </w:pPr>
      <w:r w:rsidRPr="62C3EA2A">
        <w:rPr>
          <w:b w:val="0"/>
          <w:sz w:val="24"/>
          <w:szCs w:val="24"/>
        </w:rPr>
        <w:t xml:space="preserve"> </w:t>
      </w:r>
      <w:r>
        <w:rPr>
          <w:b w:val="0"/>
          <w:sz w:val="24"/>
          <w:szCs w:val="24"/>
        </w:rPr>
        <w:t>The MTTF and failure rate is low, with 0.0</w:t>
      </w:r>
      <w:r w:rsidR="00C96633">
        <w:rPr>
          <w:b w:val="0"/>
          <w:sz w:val="24"/>
          <w:szCs w:val="24"/>
        </w:rPr>
        <w:t>4</w:t>
      </w:r>
      <w:r>
        <w:rPr>
          <w:b w:val="0"/>
          <w:sz w:val="24"/>
          <w:szCs w:val="24"/>
        </w:rPr>
        <w:t xml:space="preserve"> failures per million hours. </w:t>
      </w:r>
      <w:r w:rsidR="00D470C4">
        <w:rPr>
          <w:b w:val="0"/>
          <w:sz w:val="24"/>
          <w:szCs w:val="24"/>
        </w:rPr>
        <w:t xml:space="preserve">The only mitigation that might be necessary would be to make a cooling application, as the amount of power and current the plug will handle from the wall is high. </w:t>
      </w:r>
      <w:r w:rsidR="00AA4F56">
        <w:rPr>
          <w:b w:val="0"/>
          <w:sz w:val="24"/>
          <w:szCs w:val="24"/>
        </w:rPr>
        <w:t xml:space="preserve">It should also be considered that no perfect formula on the MIL spec matches an AC/DC converter wall plug, so just considering the </w:t>
      </w:r>
      <w:r w:rsidR="00BD5F30">
        <w:rPr>
          <w:b w:val="0"/>
          <w:sz w:val="24"/>
          <w:szCs w:val="24"/>
        </w:rPr>
        <w:t xml:space="preserve">IC on the regulator must be assumed. </w:t>
      </w:r>
      <w:r w:rsidR="008D6550">
        <w:rPr>
          <w:b w:val="0"/>
          <w:sz w:val="24"/>
          <w:szCs w:val="24"/>
        </w:rPr>
        <w:t>Other factors from the plug may raise the failure rate, but lack of information prevents a more detailed analysis.</w:t>
      </w:r>
    </w:p>
    <w:p w14:paraId="6BDE3FD9" w14:textId="77777777" w:rsidR="00A02EC8" w:rsidRPr="00021D5E" w:rsidRDefault="00A02EC8" w:rsidP="62C3EA2A">
      <w:pPr>
        <w:pStyle w:val="Title"/>
        <w:ind w:left="72"/>
        <w:jc w:val="left"/>
        <w:rPr>
          <w:b w:val="0"/>
          <w:sz w:val="24"/>
          <w:szCs w:val="24"/>
        </w:rPr>
      </w:pPr>
    </w:p>
    <w:p w14:paraId="6BB9E253" w14:textId="77777777" w:rsidR="00DE38AE" w:rsidRPr="00D1298B" w:rsidRDefault="00DE38AE" w:rsidP="00DE38AE">
      <w:pPr>
        <w:pStyle w:val="Title"/>
        <w:ind w:left="72"/>
        <w:jc w:val="left"/>
        <w:rPr>
          <w:sz w:val="24"/>
          <w:szCs w:val="24"/>
        </w:rPr>
      </w:pPr>
    </w:p>
    <w:p w14:paraId="7F9EAD49" w14:textId="77777777" w:rsidR="00C53E7B" w:rsidRPr="00D1298B" w:rsidRDefault="00C53E7B" w:rsidP="00C53E7B">
      <w:pPr>
        <w:pStyle w:val="Title"/>
        <w:numPr>
          <w:ilvl w:val="0"/>
          <w:numId w:val="11"/>
        </w:numPr>
        <w:jc w:val="left"/>
        <w:rPr>
          <w:sz w:val="24"/>
          <w:szCs w:val="24"/>
        </w:rPr>
      </w:pPr>
      <w:r w:rsidRPr="00D1298B">
        <w:rPr>
          <w:sz w:val="24"/>
          <w:szCs w:val="24"/>
        </w:rPr>
        <w:t xml:space="preserve">Failure Mode, Effects, and Criticality Analysis (FMECA) </w:t>
      </w:r>
    </w:p>
    <w:p w14:paraId="52E56223" w14:textId="77777777" w:rsidR="002B155A" w:rsidRDefault="002B155A" w:rsidP="00511157">
      <w:pPr>
        <w:pStyle w:val="Title"/>
        <w:jc w:val="left"/>
        <w:rPr>
          <w:sz w:val="24"/>
        </w:rPr>
      </w:pPr>
    </w:p>
    <w:p w14:paraId="02B37581" w14:textId="77777777" w:rsidR="003F66EF" w:rsidRDefault="003F66EF" w:rsidP="003F66EF">
      <w:pPr>
        <w:pStyle w:val="Title"/>
        <w:ind w:firstLine="720"/>
        <w:jc w:val="left"/>
        <w:rPr>
          <w:b w:val="0"/>
          <w:bCs/>
          <w:sz w:val="24"/>
        </w:rPr>
      </w:pPr>
      <w:r>
        <w:rPr>
          <w:b w:val="0"/>
          <w:bCs/>
          <w:sz w:val="24"/>
        </w:rPr>
        <w:lastRenderedPageBreak/>
        <w:t xml:space="preserve">Levels of criticality are necessary to specify and differentiate which failure modes must have a lower failure rate and which are allowed to be more failure prone. </w:t>
      </w:r>
    </w:p>
    <w:p w14:paraId="39AF8059" w14:textId="77777777" w:rsidR="003F66EF" w:rsidRDefault="003F66EF" w:rsidP="003F66EF">
      <w:pPr>
        <w:pStyle w:val="Title"/>
        <w:jc w:val="left"/>
        <w:rPr>
          <w:b w:val="0"/>
          <w:bCs/>
          <w:sz w:val="24"/>
        </w:rPr>
      </w:pPr>
      <w:r>
        <w:rPr>
          <w:b w:val="0"/>
          <w:bCs/>
          <w:sz w:val="24"/>
        </w:rPr>
        <w:tab/>
        <w:t>A ‘Low’ criticality specifies that the failure is not harmful to the user or destructive to the other components on the board. The board may still be unusable until the part is replaced and is intended to have a failure rate of 10^-6 or less.</w:t>
      </w:r>
    </w:p>
    <w:p w14:paraId="1CDBAFCD" w14:textId="5EAE299D" w:rsidR="003F66EF" w:rsidRDefault="003F66EF" w:rsidP="003F66EF">
      <w:pPr>
        <w:pStyle w:val="Title"/>
        <w:jc w:val="left"/>
        <w:rPr>
          <w:b w:val="0"/>
          <w:bCs/>
          <w:sz w:val="24"/>
        </w:rPr>
      </w:pPr>
      <w:r>
        <w:rPr>
          <w:b w:val="0"/>
          <w:bCs/>
          <w:sz w:val="24"/>
        </w:rPr>
        <w:tab/>
        <w:t xml:space="preserve">A ‘Medium’ criticality </w:t>
      </w:r>
      <w:r w:rsidR="00DC4C3A">
        <w:rPr>
          <w:b w:val="0"/>
          <w:bCs/>
          <w:sz w:val="24"/>
        </w:rPr>
        <w:t xml:space="preserve">is defined as a failure that does not harm the user but has a potential to damage or destroy components on the board. </w:t>
      </w:r>
      <w:r w:rsidR="006226ED">
        <w:rPr>
          <w:b w:val="0"/>
          <w:bCs/>
          <w:sz w:val="24"/>
        </w:rPr>
        <w:t>A failure on the DC/DC switching regulator could be medium criticality as a failure there and in the AC/DC converter could have the potential to blast AC throughout the system.</w:t>
      </w:r>
      <w:r w:rsidR="00AC266B">
        <w:rPr>
          <w:b w:val="0"/>
          <w:bCs/>
          <w:sz w:val="24"/>
        </w:rPr>
        <w:t xml:space="preserve"> ‘Medium’ is aimed to have a failure rate of 10^-7 or less.</w:t>
      </w:r>
    </w:p>
    <w:p w14:paraId="6A2DF9A2" w14:textId="3171075D" w:rsidR="006226ED" w:rsidRDefault="006226ED" w:rsidP="003F66EF">
      <w:pPr>
        <w:pStyle w:val="Title"/>
        <w:jc w:val="left"/>
        <w:rPr>
          <w:b w:val="0"/>
          <w:bCs/>
          <w:sz w:val="24"/>
        </w:rPr>
      </w:pPr>
      <w:r>
        <w:rPr>
          <w:b w:val="0"/>
          <w:bCs/>
          <w:sz w:val="24"/>
        </w:rPr>
        <w:tab/>
        <w:t xml:space="preserve">A ‘High’ criticality is for failures that present </w:t>
      </w:r>
      <w:r w:rsidR="00AC266B">
        <w:rPr>
          <w:b w:val="0"/>
          <w:bCs/>
          <w:sz w:val="24"/>
        </w:rPr>
        <w:t>potential harm to the user, such as fires or emitting harmful gases or material. ‘High’ failure rate is aimed to have a failure rate of 10^-9 or less.</w:t>
      </w:r>
    </w:p>
    <w:p w14:paraId="7B659288" w14:textId="77777777" w:rsidR="003F66EF" w:rsidRDefault="003F66EF" w:rsidP="002B155A">
      <w:pPr>
        <w:pStyle w:val="Title"/>
        <w:jc w:val="left"/>
        <w:rPr>
          <w:sz w:val="24"/>
        </w:rPr>
      </w:pPr>
    </w:p>
    <w:p w14:paraId="7503F505" w14:textId="71483D53" w:rsidR="002B155A" w:rsidRDefault="00EA5D73" w:rsidP="002B155A">
      <w:pPr>
        <w:pStyle w:val="Title"/>
        <w:jc w:val="left"/>
        <w:rPr>
          <w:sz w:val="24"/>
        </w:rPr>
      </w:pPr>
      <w:r>
        <w:rPr>
          <w:sz w:val="24"/>
        </w:rPr>
        <w:t>3</w:t>
      </w:r>
      <w:r w:rsidR="002B155A">
        <w:rPr>
          <w:sz w:val="24"/>
        </w:rPr>
        <w:t>.0 Sources Cited:</w:t>
      </w:r>
    </w:p>
    <w:p w14:paraId="4FE776EF" w14:textId="77777777" w:rsidR="008F121D" w:rsidRPr="00293359" w:rsidRDefault="008F121D" w:rsidP="002B155A">
      <w:pPr>
        <w:pStyle w:val="Title"/>
        <w:jc w:val="left"/>
        <w:rPr>
          <w:b w:val="0"/>
          <w:bCs/>
          <w:sz w:val="24"/>
        </w:rPr>
      </w:pPr>
    </w:p>
    <w:p w14:paraId="07459315" w14:textId="6EDB1C1D" w:rsidR="00502C61" w:rsidRDefault="008657F5" w:rsidP="008657F5">
      <w:pPr>
        <w:pStyle w:val="Title"/>
        <w:jc w:val="left"/>
        <w:rPr>
          <w:b w:val="0"/>
          <w:bCs/>
          <w:sz w:val="24"/>
          <w:szCs w:val="24"/>
        </w:rPr>
      </w:pPr>
      <w:r w:rsidRPr="008657F5">
        <w:rPr>
          <w:b w:val="0"/>
          <w:bCs/>
          <w:sz w:val="24"/>
          <w:szCs w:val="24"/>
        </w:rPr>
        <w:t xml:space="preserve">[1] </w:t>
      </w:r>
      <w:r>
        <w:rPr>
          <w:b w:val="0"/>
          <w:bCs/>
          <w:sz w:val="24"/>
          <w:szCs w:val="24"/>
        </w:rPr>
        <w:tab/>
      </w:r>
      <w:r w:rsidRPr="008657F5">
        <w:rPr>
          <w:b w:val="0"/>
          <w:bCs/>
          <w:sz w:val="24"/>
          <w:szCs w:val="24"/>
        </w:rPr>
        <w:t>“Military Handbook,”1 1990. [Online]. Available: http://snebulos.mit.edu/projects/reference/MIL-STD/MIL-HDBK-217F-Notice2.pdf [Accessed 11 5 2014].</w:t>
      </w:r>
    </w:p>
    <w:p w14:paraId="66D28290" w14:textId="0F5A2CA6" w:rsidR="008657F5" w:rsidRDefault="008657F5" w:rsidP="008657F5">
      <w:pPr>
        <w:pStyle w:val="Title"/>
        <w:jc w:val="left"/>
        <w:rPr>
          <w:b w:val="0"/>
          <w:bCs/>
          <w:sz w:val="24"/>
          <w:szCs w:val="24"/>
        </w:rPr>
      </w:pPr>
    </w:p>
    <w:p w14:paraId="116F8931" w14:textId="0FC7803D" w:rsidR="008101FA" w:rsidRPr="008101FA" w:rsidRDefault="008101FA" w:rsidP="008657F5">
      <w:pPr>
        <w:pStyle w:val="Title"/>
        <w:jc w:val="left"/>
        <w:rPr>
          <w:b w:val="0"/>
          <w:bCs/>
          <w:sz w:val="24"/>
          <w:szCs w:val="24"/>
        </w:rPr>
      </w:pPr>
      <w:r w:rsidRPr="008101FA">
        <w:rPr>
          <w:b w:val="0"/>
          <w:bCs/>
          <w:sz w:val="24"/>
          <w:szCs w:val="24"/>
        </w:rPr>
        <w:t xml:space="preserve">[2] </w:t>
      </w:r>
      <w:r>
        <w:rPr>
          <w:b w:val="0"/>
          <w:bCs/>
          <w:sz w:val="24"/>
          <w:szCs w:val="24"/>
        </w:rPr>
        <w:tab/>
      </w:r>
      <w:proofErr w:type="spellStart"/>
      <w:r w:rsidR="005F7EEA">
        <w:rPr>
          <w:b w:val="0"/>
          <w:bCs/>
          <w:sz w:val="24"/>
          <w:szCs w:val="24"/>
        </w:rPr>
        <w:t>Phihong</w:t>
      </w:r>
      <w:proofErr w:type="spellEnd"/>
      <w:r w:rsidRPr="008101FA">
        <w:rPr>
          <w:b w:val="0"/>
          <w:bCs/>
          <w:sz w:val="24"/>
          <w:szCs w:val="24"/>
        </w:rPr>
        <w:t>, “</w:t>
      </w:r>
      <w:proofErr w:type="gramStart"/>
      <w:r w:rsidR="00E06562">
        <w:rPr>
          <w:b w:val="0"/>
          <w:bCs/>
          <w:sz w:val="24"/>
          <w:szCs w:val="24"/>
        </w:rPr>
        <w:t>15 Watt</w:t>
      </w:r>
      <w:proofErr w:type="gramEnd"/>
      <w:r w:rsidR="00E06562">
        <w:rPr>
          <w:b w:val="0"/>
          <w:bCs/>
          <w:sz w:val="24"/>
          <w:szCs w:val="24"/>
        </w:rPr>
        <w:t xml:space="preserve"> Fixed Wall Plug Series </w:t>
      </w:r>
      <w:r w:rsidR="005F7EEA">
        <w:rPr>
          <w:b w:val="0"/>
          <w:bCs/>
          <w:sz w:val="24"/>
          <w:szCs w:val="24"/>
        </w:rPr>
        <w:t>Level VI Requirements</w:t>
      </w:r>
      <w:r w:rsidRPr="008101FA">
        <w:rPr>
          <w:b w:val="0"/>
          <w:bCs/>
          <w:sz w:val="24"/>
          <w:szCs w:val="24"/>
        </w:rPr>
        <w:t xml:space="preserve">” </w:t>
      </w:r>
      <w:r w:rsidR="005F7EEA">
        <w:rPr>
          <w:b w:val="0"/>
          <w:bCs/>
          <w:sz w:val="24"/>
          <w:szCs w:val="24"/>
        </w:rPr>
        <w:t>9</w:t>
      </w:r>
      <w:r w:rsidRPr="008101FA">
        <w:rPr>
          <w:b w:val="0"/>
          <w:bCs/>
          <w:sz w:val="24"/>
          <w:szCs w:val="24"/>
        </w:rPr>
        <w:t xml:space="preserve"> 20</w:t>
      </w:r>
      <w:r w:rsidR="005F7EEA">
        <w:rPr>
          <w:b w:val="0"/>
          <w:bCs/>
          <w:sz w:val="24"/>
          <w:szCs w:val="24"/>
        </w:rPr>
        <w:t>21</w:t>
      </w:r>
      <w:r w:rsidRPr="008101FA">
        <w:rPr>
          <w:b w:val="0"/>
          <w:bCs/>
          <w:sz w:val="24"/>
          <w:szCs w:val="24"/>
        </w:rPr>
        <w:t xml:space="preserve">. [Online]. Available: </w:t>
      </w:r>
      <w:r w:rsidR="00E06562" w:rsidRPr="00E06562">
        <w:rPr>
          <w:b w:val="0"/>
          <w:bCs/>
          <w:sz w:val="24"/>
          <w:szCs w:val="24"/>
        </w:rPr>
        <w:t xml:space="preserve">https://www.phihong.com/admin/uploads/PSX15A.pdf </w:t>
      </w:r>
      <w:r w:rsidRPr="008101FA">
        <w:rPr>
          <w:b w:val="0"/>
          <w:bCs/>
          <w:sz w:val="24"/>
          <w:szCs w:val="24"/>
        </w:rPr>
        <w:t xml:space="preserve">[Accessed </w:t>
      </w:r>
      <w:r w:rsidR="005F7EEA">
        <w:rPr>
          <w:b w:val="0"/>
          <w:bCs/>
          <w:sz w:val="24"/>
          <w:szCs w:val="24"/>
        </w:rPr>
        <w:t>11</w:t>
      </w:r>
      <w:r w:rsidRPr="008101FA">
        <w:rPr>
          <w:b w:val="0"/>
          <w:bCs/>
          <w:sz w:val="24"/>
          <w:szCs w:val="24"/>
        </w:rPr>
        <w:t xml:space="preserve"> 5 20</w:t>
      </w:r>
      <w:r w:rsidR="005F7EEA">
        <w:rPr>
          <w:b w:val="0"/>
          <w:bCs/>
          <w:sz w:val="24"/>
          <w:szCs w:val="24"/>
        </w:rPr>
        <w:t>21</w:t>
      </w:r>
      <w:r w:rsidRPr="008101FA">
        <w:rPr>
          <w:b w:val="0"/>
          <w:bCs/>
          <w:sz w:val="24"/>
          <w:szCs w:val="24"/>
        </w:rPr>
        <w:t>].</w:t>
      </w:r>
    </w:p>
    <w:p w14:paraId="0312B077" w14:textId="77777777" w:rsidR="008101FA" w:rsidRPr="008101FA" w:rsidRDefault="008101FA" w:rsidP="008657F5">
      <w:pPr>
        <w:pStyle w:val="Title"/>
        <w:jc w:val="left"/>
        <w:rPr>
          <w:b w:val="0"/>
          <w:bCs/>
          <w:sz w:val="24"/>
          <w:szCs w:val="24"/>
        </w:rPr>
      </w:pPr>
    </w:p>
    <w:p w14:paraId="29B391EE" w14:textId="17C424F0" w:rsidR="005F7EEA" w:rsidRPr="008101FA" w:rsidRDefault="005F7EEA" w:rsidP="005F7EEA">
      <w:pPr>
        <w:pStyle w:val="Title"/>
        <w:jc w:val="left"/>
        <w:rPr>
          <w:b w:val="0"/>
          <w:bCs/>
          <w:sz w:val="24"/>
          <w:szCs w:val="24"/>
        </w:rPr>
      </w:pPr>
      <w:r w:rsidRPr="008101FA">
        <w:rPr>
          <w:b w:val="0"/>
          <w:bCs/>
          <w:sz w:val="24"/>
          <w:szCs w:val="24"/>
        </w:rPr>
        <w:t>[</w:t>
      </w:r>
      <w:r w:rsidR="00E57855">
        <w:rPr>
          <w:b w:val="0"/>
          <w:bCs/>
          <w:sz w:val="24"/>
          <w:szCs w:val="24"/>
        </w:rPr>
        <w:t>3</w:t>
      </w:r>
      <w:r w:rsidRPr="008101FA">
        <w:rPr>
          <w:b w:val="0"/>
          <w:bCs/>
          <w:sz w:val="24"/>
          <w:szCs w:val="24"/>
        </w:rPr>
        <w:t xml:space="preserve">] </w:t>
      </w:r>
      <w:r>
        <w:rPr>
          <w:b w:val="0"/>
          <w:bCs/>
          <w:sz w:val="24"/>
          <w:szCs w:val="24"/>
        </w:rPr>
        <w:tab/>
      </w:r>
      <w:proofErr w:type="spellStart"/>
      <w:r w:rsidR="00AC3FDE">
        <w:rPr>
          <w:b w:val="0"/>
          <w:bCs/>
          <w:sz w:val="24"/>
          <w:szCs w:val="24"/>
        </w:rPr>
        <w:t>Espressif</w:t>
      </w:r>
      <w:proofErr w:type="spellEnd"/>
      <w:r w:rsidRPr="008101FA">
        <w:rPr>
          <w:b w:val="0"/>
          <w:bCs/>
          <w:sz w:val="24"/>
          <w:szCs w:val="24"/>
        </w:rPr>
        <w:t>, “</w:t>
      </w:r>
      <w:r w:rsidR="00AC3FDE">
        <w:rPr>
          <w:b w:val="0"/>
          <w:bCs/>
          <w:sz w:val="24"/>
          <w:szCs w:val="24"/>
        </w:rPr>
        <w:t>ESP32 Series Datasheet”</w:t>
      </w:r>
      <w:r w:rsidRPr="008101FA">
        <w:rPr>
          <w:b w:val="0"/>
          <w:bCs/>
          <w:sz w:val="24"/>
          <w:szCs w:val="24"/>
        </w:rPr>
        <w:t xml:space="preserve"> 20</w:t>
      </w:r>
      <w:r>
        <w:rPr>
          <w:b w:val="0"/>
          <w:bCs/>
          <w:sz w:val="24"/>
          <w:szCs w:val="24"/>
        </w:rPr>
        <w:t>21</w:t>
      </w:r>
      <w:r w:rsidRPr="008101FA">
        <w:rPr>
          <w:b w:val="0"/>
          <w:bCs/>
          <w:sz w:val="24"/>
          <w:szCs w:val="24"/>
        </w:rPr>
        <w:t xml:space="preserve">. [Online]. Available: </w:t>
      </w:r>
      <w:r w:rsidR="00AC3FDE" w:rsidRPr="00AC3FDE">
        <w:rPr>
          <w:b w:val="0"/>
          <w:bCs/>
          <w:sz w:val="24"/>
          <w:szCs w:val="24"/>
        </w:rPr>
        <w:t xml:space="preserve">https://www.espressif.com/sites/default/files/documentation/esp32_datasheet_en.pdf </w:t>
      </w:r>
      <w:r w:rsidRPr="008101FA">
        <w:rPr>
          <w:b w:val="0"/>
          <w:bCs/>
          <w:sz w:val="24"/>
          <w:szCs w:val="24"/>
        </w:rPr>
        <w:t xml:space="preserve">[Accessed </w:t>
      </w:r>
      <w:r>
        <w:rPr>
          <w:b w:val="0"/>
          <w:bCs/>
          <w:sz w:val="24"/>
          <w:szCs w:val="24"/>
        </w:rPr>
        <w:t>11</w:t>
      </w:r>
      <w:r w:rsidRPr="008101FA">
        <w:rPr>
          <w:b w:val="0"/>
          <w:bCs/>
          <w:sz w:val="24"/>
          <w:szCs w:val="24"/>
        </w:rPr>
        <w:t xml:space="preserve"> 5 20</w:t>
      </w:r>
      <w:r>
        <w:rPr>
          <w:b w:val="0"/>
          <w:bCs/>
          <w:sz w:val="24"/>
          <w:szCs w:val="24"/>
        </w:rPr>
        <w:t>21</w:t>
      </w:r>
      <w:r w:rsidRPr="008101FA">
        <w:rPr>
          <w:b w:val="0"/>
          <w:bCs/>
          <w:sz w:val="24"/>
          <w:szCs w:val="24"/>
        </w:rPr>
        <w:t>].</w:t>
      </w:r>
    </w:p>
    <w:p w14:paraId="04A0D732" w14:textId="77777777" w:rsidR="008101FA" w:rsidRPr="008101FA" w:rsidRDefault="008101FA" w:rsidP="008657F5">
      <w:pPr>
        <w:pStyle w:val="Title"/>
        <w:jc w:val="left"/>
        <w:rPr>
          <w:b w:val="0"/>
          <w:bCs/>
          <w:sz w:val="24"/>
          <w:szCs w:val="24"/>
        </w:rPr>
      </w:pPr>
    </w:p>
    <w:p w14:paraId="30C0466F" w14:textId="0AC958BB" w:rsidR="005F7EEA" w:rsidRPr="008101FA" w:rsidRDefault="005F7EEA" w:rsidP="005F7EEA">
      <w:pPr>
        <w:pStyle w:val="Title"/>
        <w:jc w:val="left"/>
        <w:rPr>
          <w:b w:val="0"/>
          <w:bCs/>
          <w:sz w:val="24"/>
          <w:szCs w:val="24"/>
        </w:rPr>
      </w:pPr>
      <w:r w:rsidRPr="008101FA">
        <w:rPr>
          <w:b w:val="0"/>
          <w:bCs/>
          <w:sz w:val="24"/>
          <w:szCs w:val="24"/>
        </w:rPr>
        <w:t>[</w:t>
      </w:r>
      <w:r w:rsidR="00E57855">
        <w:rPr>
          <w:b w:val="0"/>
          <w:bCs/>
          <w:sz w:val="24"/>
          <w:szCs w:val="24"/>
        </w:rPr>
        <w:t>4</w:t>
      </w:r>
      <w:r w:rsidRPr="008101FA">
        <w:rPr>
          <w:b w:val="0"/>
          <w:bCs/>
          <w:sz w:val="24"/>
          <w:szCs w:val="24"/>
        </w:rPr>
        <w:t xml:space="preserve">] </w:t>
      </w:r>
      <w:r>
        <w:rPr>
          <w:b w:val="0"/>
          <w:bCs/>
          <w:sz w:val="24"/>
          <w:szCs w:val="24"/>
        </w:rPr>
        <w:tab/>
      </w:r>
      <w:r w:rsidR="009A79BD">
        <w:rPr>
          <w:b w:val="0"/>
          <w:bCs/>
          <w:sz w:val="24"/>
          <w:szCs w:val="24"/>
        </w:rPr>
        <w:t>LCSC</w:t>
      </w:r>
      <w:r w:rsidRPr="008101FA">
        <w:rPr>
          <w:b w:val="0"/>
          <w:bCs/>
          <w:sz w:val="24"/>
          <w:szCs w:val="24"/>
        </w:rPr>
        <w:t>, “</w:t>
      </w:r>
      <w:r w:rsidR="00CF59C6">
        <w:rPr>
          <w:b w:val="0"/>
          <w:bCs/>
          <w:sz w:val="24"/>
          <w:szCs w:val="24"/>
        </w:rPr>
        <w:t>WS2812C</w:t>
      </w:r>
      <w:r w:rsidRPr="008101FA">
        <w:rPr>
          <w:b w:val="0"/>
          <w:bCs/>
          <w:sz w:val="24"/>
          <w:szCs w:val="24"/>
        </w:rPr>
        <w:t>” 20</w:t>
      </w:r>
      <w:r>
        <w:rPr>
          <w:b w:val="0"/>
          <w:bCs/>
          <w:sz w:val="24"/>
          <w:szCs w:val="24"/>
        </w:rPr>
        <w:t>21</w:t>
      </w:r>
      <w:r w:rsidRPr="008101FA">
        <w:rPr>
          <w:b w:val="0"/>
          <w:bCs/>
          <w:sz w:val="24"/>
          <w:szCs w:val="24"/>
        </w:rPr>
        <w:t xml:space="preserve">. [Online]. Available: </w:t>
      </w:r>
      <w:proofErr w:type="gramStart"/>
      <w:r w:rsidR="00CF59C6" w:rsidRPr="00CF59C6">
        <w:rPr>
          <w:b w:val="0"/>
          <w:bCs/>
          <w:sz w:val="24"/>
          <w:szCs w:val="24"/>
        </w:rPr>
        <w:t xml:space="preserve">https://datasheet.lcsc.com/lcsc/1810231210_Worldsemi-WS2812C_C114587.pdf </w:t>
      </w:r>
      <w:r w:rsidR="00CF59C6">
        <w:rPr>
          <w:b w:val="0"/>
          <w:bCs/>
          <w:sz w:val="24"/>
          <w:szCs w:val="24"/>
        </w:rPr>
        <w:t xml:space="preserve"> </w:t>
      </w:r>
      <w:r w:rsidRPr="008101FA">
        <w:rPr>
          <w:b w:val="0"/>
          <w:bCs/>
          <w:sz w:val="24"/>
          <w:szCs w:val="24"/>
        </w:rPr>
        <w:t>[</w:t>
      </w:r>
      <w:proofErr w:type="gramEnd"/>
      <w:r w:rsidRPr="008101FA">
        <w:rPr>
          <w:b w:val="0"/>
          <w:bCs/>
          <w:sz w:val="24"/>
          <w:szCs w:val="24"/>
        </w:rPr>
        <w:t xml:space="preserve">Accessed </w:t>
      </w:r>
      <w:r>
        <w:rPr>
          <w:b w:val="0"/>
          <w:bCs/>
          <w:sz w:val="24"/>
          <w:szCs w:val="24"/>
        </w:rPr>
        <w:t>11</w:t>
      </w:r>
      <w:r w:rsidRPr="008101FA">
        <w:rPr>
          <w:b w:val="0"/>
          <w:bCs/>
          <w:sz w:val="24"/>
          <w:szCs w:val="24"/>
        </w:rPr>
        <w:t xml:space="preserve"> 5 20</w:t>
      </w:r>
      <w:r>
        <w:rPr>
          <w:b w:val="0"/>
          <w:bCs/>
          <w:sz w:val="24"/>
          <w:szCs w:val="24"/>
        </w:rPr>
        <w:t>21</w:t>
      </w:r>
      <w:r w:rsidRPr="008101FA">
        <w:rPr>
          <w:b w:val="0"/>
          <w:bCs/>
          <w:sz w:val="24"/>
          <w:szCs w:val="24"/>
        </w:rPr>
        <w:t>].</w:t>
      </w:r>
    </w:p>
    <w:p w14:paraId="6537F28F" w14:textId="77777777" w:rsidR="00502C61" w:rsidRDefault="00502C61" w:rsidP="009B7FE3">
      <w:pPr>
        <w:pStyle w:val="Title"/>
        <w:ind w:left="72"/>
        <w:rPr>
          <w:sz w:val="24"/>
        </w:rPr>
      </w:pPr>
    </w:p>
    <w:p w14:paraId="6DFB9E20" w14:textId="77777777" w:rsidR="00502C61" w:rsidRDefault="00502C61" w:rsidP="009B7FE3">
      <w:pPr>
        <w:pStyle w:val="Title"/>
        <w:ind w:left="72"/>
        <w:rPr>
          <w:sz w:val="24"/>
        </w:rPr>
      </w:pPr>
    </w:p>
    <w:p w14:paraId="70DF9E56" w14:textId="77777777" w:rsidR="00502C61" w:rsidRDefault="00502C61" w:rsidP="009B7FE3">
      <w:pPr>
        <w:pStyle w:val="Title"/>
        <w:ind w:left="72"/>
        <w:rPr>
          <w:sz w:val="24"/>
        </w:rPr>
      </w:pPr>
    </w:p>
    <w:p w14:paraId="44E871BC" w14:textId="77777777" w:rsidR="00502C61" w:rsidRDefault="00502C61" w:rsidP="009B7FE3">
      <w:pPr>
        <w:pStyle w:val="Title"/>
        <w:ind w:left="72"/>
        <w:rPr>
          <w:sz w:val="24"/>
        </w:rPr>
      </w:pPr>
    </w:p>
    <w:p w14:paraId="144A5D23" w14:textId="77777777" w:rsidR="00502C61" w:rsidRDefault="00502C61" w:rsidP="009B7FE3">
      <w:pPr>
        <w:pStyle w:val="Title"/>
        <w:ind w:left="72"/>
        <w:rPr>
          <w:sz w:val="24"/>
        </w:rPr>
      </w:pPr>
    </w:p>
    <w:p w14:paraId="738610EB" w14:textId="77777777" w:rsidR="00502C61" w:rsidRDefault="00502C61" w:rsidP="009B7FE3">
      <w:pPr>
        <w:pStyle w:val="Title"/>
        <w:ind w:left="72"/>
        <w:rPr>
          <w:sz w:val="24"/>
        </w:rPr>
      </w:pPr>
    </w:p>
    <w:p w14:paraId="637805D2" w14:textId="77777777" w:rsidR="00502C61" w:rsidRDefault="00502C61" w:rsidP="009B7FE3">
      <w:pPr>
        <w:pStyle w:val="Title"/>
        <w:ind w:left="72"/>
        <w:rPr>
          <w:sz w:val="24"/>
        </w:rPr>
      </w:pPr>
    </w:p>
    <w:p w14:paraId="463F29E8" w14:textId="77777777" w:rsidR="00502C61" w:rsidRDefault="00502C61" w:rsidP="009B7FE3">
      <w:pPr>
        <w:pStyle w:val="Title"/>
        <w:ind w:left="72"/>
        <w:rPr>
          <w:sz w:val="24"/>
        </w:rPr>
      </w:pPr>
    </w:p>
    <w:p w14:paraId="3B7B4B86" w14:textId="77777777" w:rsidR="00502C61" w:rsidRDefault="00502C61" w:rsidP="009B7FE3">
      <w:pPr>
        <w:pStyle w:val="Title"/>
        <w:ind w:left="72"/>
        <w:rPr>
          <w:sz w:val="24"/>
        </w:rPr>
      </w:pPr>
    </w:p>
    <w:p w14:paraId="3A0FF5F2" w14:textId="77777777" w:rsidR="00502C61" w:rsidRDefault="00502C61" w:rsidP="009B7FE3">
      <w:pPr>
        <w:pStyle w:val="Title"/>
        <w:ind w:left="72"/>
        <w:rPr>
          <w:sz w:val="24"/>
        </w:rPr>
      </w:pPr>
    </w:p>
    <w:p w14:paraId="5630AD66" w14:textId="77777777" w:rsidR="00502C61" w:rsidRDefault="00502C61" w:rsidP="009B7FE3">
      <w:pPr>
        <w:pStyle w:val="Title"/>
        <w:ind w:left="72"/>
        <w:rPr>
          <w:sz w:val="24"/>
        </w:rPr>
      </w:pPr>
    </w:p>
    <w:p w14:paraId="61829076" w14:textId="77777777" w:rsidR="00502C61" w:rsidRDefault="00502C61" w:rsidP="009B7FE3">
      <w:pPr>
        <w:pStyle w:val="Title"/>
        <w:ind w:left="72"/>
        <w:rPr>
          <w:sz w:val="24"/>
        </w:rPr>
      </w:pPr>
    </w:p>
    <w:p w14:paraId="2BA226A1" w14:textId="77777777" w:rsidR="00502C61" w:rsidRDefault="00502C61" w:rsidP="009B7FE3">
      <w:pPr>
        <w:pStyle w:val="Title"/>
        <w:ind w:left="72"/>
        <w:rPr>
          <w:sz w:val="24"/>
        </w:rPr>
      </w:pPr>
    </w:p>
    <w:p w14:paraId="6B62F1B3" w14:textId="77777777" w:rsidR="00502C61" w:rsidRDefault="00502C61" w:rsidP="0004723D">
      <w:pPr>
        <w:pStyle w:val="Title"/>
        <w:jc w:val="left"/>
        <w:rPr>
          <w:sz w:val="24"/>
        </w:rPr>
      </w:pPr>
    </w:p>
    <w:p w14:paraId="6BD18F9B" w14:textId="77777777" w:rsidR="00C53E7B" w:rsidRDefault="00C53E7B" w:rsidP="00FF57FD">
      <w:pPr>
        <w:pStyle w:val="Title"/>
        <w:jc w:val="left"/>
        <w:rPr>
          <w:sz w:val="24"/>
        </w:rPr>
        <w:sectPr w:rsidR="00C53E7B" w:rsidSect="00B56C42">
          <w:headerReference w:type="default" r:id="rId7"/>
          <w:footerReference w:type="default" r:id="rId8"/>
          <w:headerReference w:type="first" r:id="rId9"/>
          <w:footerReference w:type="first" r:id="rId10"/>
          <w:pgSz w:w="12240" w:h="15840" w:code="1"/>
          <w:pgMar w:top="1440" w:right="1440" w:bottom="1440" w:left="1440" w:header="720" w:footer="720" w:gutter="0"/>
          <w:pgNumType w:start="1"/>
          <w:cols w:space="720"/>
          <w:docGrid w:linePitch="326"/>
        </w:sectPr>
      </w:pPr>
    </w:p>
    <w:p w14:paraId="4C71C31B" w14:textId="77777777" w:rsidR="00CC6618" w:rsidRDefault="00D1298B" w:rsidP="009B7FE3">
      <w:pPr>
        <w:pStyle w:val="Title"/>
        <w:ind w:left="72"/>
        <w:rPr>
          <w:sz w:val="24"/>
        </w:rPr>
      </w:pPr>
      <w:r>
        <w:rPr>
          <w:sz w:val="24"/>
        </w:rPr>
        <w:lastRenderedPageBreak/>
        <w:t xml:space="preserve">Appendix A:  Schematic Functional Blocks </w:t>
      </w:r>
    </w:p>
    <w:p w14:paraId="1412E134" w14:textId="77777777" w:rsidR="004B093B" w:rsidRDefault="004B093B" w:rsidP="00742753">
      <w:pPr>
        <w:pStyle w:val="Title"/>
        <w:ind w:left="72"/>
        <w:rPr>
          <w:sz w:val="24"/>
        </w:rPr>
      </w:pPr>
      <w:r w:rsidRPr="004B093B">
        <w:rPr>
          <w:noProof/>
          <w:sz w:val="24"/>
        </w:rPr>
        <w:drawing>
          <wp:inline distT="0" distB="0" distL="0" distR="0" wp14:anchorId="751D2C77" wp14:editId="3F945E5D">
            <wp:extent cx="7286625" cy="2590238"/>
            <wp:effectExtent l="0" t="0" r="0" b="0"/>
            <wp:docPr id="10" name="Graphic 9">
              <a:extLst xmlns:a="http://schemas.openxmlformats.org/drawingml/2006/main">
                <a:ext uri="{FF2B5EF4-FFF2-40B4-BE49-F238E27FC236}">
                  <a16:creationId xmlns:a16="http://schemas.microsoft.com/office/drawing/2014/main" id="{006BB4E4-AB99-1346-B007-BFDB4AAC7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006BB4E4-AB99-1346-B007-BFDB4AAC70C2}"/>
                        </a:ext>
                      </a:extLst>
                    </pic:cNvPr>
                    <pic:cNvPicPr>
                      <a:picLocks noChangeAspect="1"/>
                    </pic:cNvPicPr>
                  </pic:nvPicPr>
                  <pic:blipFill rotWithShape="1">
                    <a:blip r:embed="rId11">
                      <a:extLst>
                        <a:ext uri="{96DAC541-7B7A-43D3-8B79-37D633B846F1}">
                          <asvg:svgBlip xmlns:asvg="http://schemas.microsoft.com/office/drawing/2016/SVG/main" r:embed="rId12"/>
                        </a:ext>
                      </a:extLst>
                    </a:blip>
                    <a:srcRect l="21594" t="11918" r="24872" b="61149"/>
                    <a:stretch/>
                  </pic:blipFill>
                  <pic:spPr>
                    <a:xfrm>
                      <a:off x="0" y="0"/>
                      <a:ext cx="7291987" cy="2592144"/>
                    </a:xfrm>
                    <a:prstGeom prst="rect">
                      <a:avLst/>
                    </a:prstGeom>
                  </pic:spPr>
                </pic:pic>
              </a:graphicData>
            </a:graphic>
          </wp:inline>
        </w:drawing>
      </w:r>
    </w:p>
    <w:p w14:paraId="696CB95B" w14:textId="0B0FC802" w:rsidR="00670C6A" w:rsidRDefault="004B093B" w:rsidP="00742753">
      <w:pPr>
        <w:pStyle w:val="Title"/>
        <w:ind w:left="72"/>
        <w:rPr>
          <w:sz w:val="24"/>
        </w:rPr>
      </w:pPr>
      <w:r>
        <w:rPr>
          <w:sz w:val="24"/>
        </w:rPr>
        <w:t>Figure 1: Input/LED Nodes</w:t>
      </w:r>
    </w:p>
    <w:p w14:paraId="7778A713" w14:textId="3E7DCF68" w:rsidR="00670C6A" w:rsidRDefault="00670C6A" w:rsidP="00742753">
      <w:pPr>
        <w:pStyle w:val="Title"/>
        <w:ind w:left="72"/>
        <w:rPr>
          <w:sz w:val="24"/>
        </w:rPr>
      </w:pPr>
      <w:r w:rsidRPr="00670C6A">
        <w:rPr>
          <w:noProof/>
          <w:sz w:val="24"/>
        </w:rPr>
        <w:drawing>
          <wp:inline distT="0" distB="0" distL="0" distR="0" wp14:anchorId="333926BC" wp14:editId="7A91DF21">
            <wp:extent cx="4905375" cy="2748943"/>
            <wp:effectExtent l="0" t="0" r="0" b="0"/>
            <wp:docPr id="12" name="Graphic 11">
              <a:extLst xmlns:a="http://schemas.openxmlformats.org/drawingml/2006/main">
                <a:ext uri="{FF2B5EF4-FFF2-40B4-BE49-F238E27FC236}">
                  <a16:creationId xmlns:a16="http://schemas.microsoft.com/office/drawing/2014/main" id="{E15A26FE-6D4F-E04A-8281-058D4499C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1">
                      <a:extLst>
                        <a:ext uri="{FF2B5EF4-FFF2-40B4-BE49-F238E27FC236}">
                          <a16:creationId xmlns:a16="http://schemas.microsoft.com/office/drawing/2014/main" id="{E15A26FE-6D4F-E04A-8281-058D4499CFA4}"/>
                        </a:ext>
                      </a:extLst>
                    </pic:cNvPr>
                    <pic:cNvPicPr>
                      <a:picLocks noChangeAspect="1"/>
                    </pic:cNvPicPr>
                  </pic:nvPicPr>
                  <pic:blipFill rotWithShape="1">
                    <a:blip r:embed="rId13">
                      <a:extLst>
                        <a:ext uri="{96DAC541-7B7A-43D3-8B79-37D633B846F1}">
                          <asvg:svgBlip xmlns:asvg="http://schemas.microsoft.com/office/drawing/2016/SVG/main" r:embed="rId14"/>
                        </a:ext>
                      </a:extLst>
                    </a:blip>
                    <a:srcRect l="33239" t="49430" r="41924" b="30874"/>
                    <a:stretch/>
                  </pic:blipFill>
                  <pic:spPr>
                    <a:xfrm>
                      <a:off x="0" y="0"/>
                      <a:ext cx="4911660" cy="2752465"/>
                    </a:xfrm>
                    <a:prstGeom prst="rect">
                      <a:avLst/>
                    </a:prstGeom>
                  </pic:spPr>
                </pic:pic>
              </a:graphicData>
            </a:graphic>
          </wp:inline>
        </w:drawing>
      </w:r>
    </w:p>
    <w:p w14:paraId="7B8AB0B4" w14:textId="2A040555" w:rsidR="00670C6A" w:rsidRDefault="00670C6A" w:rsidP="00742753">
      <w:pPr>
        <w:pStyle w:val="Title"/>
        <w:ind w:left="72"/>
        <w:rPr>
          <w:sz w:val="24"/>
        </w:rPr>
      </w:pPr>
      <w:r>
        <w:rPr>
          <w:sz w:val="24"/>
        </w:rPr>
        <w:t>Figure 2: Input Selection MUX</w:t>
      </w:r>
    </w:p>
    <w:p w14:paraId="774D664B" w14:textId="3F75E659" w:rsidR="00DD28B3" w:rsidRDefault="0067475E" w:rsidP="00742753">
      <w:pPr>
        <w:pStyle w:val="Title"/>
        <w:ind w:left="72"/>
        <w:rPr>
          <w:sz w:val="24"/>
        </w:rPr>
      </w:pPr>
      <w:r w:rsidRPr="0067475E">
        <w:rPr>
          <w:noProof/>
          <w:sz w:val="24"/>
        </w:rPr>
        <w:lastRenderedPageBreak/>
        <w:drawing>
          <wp:inline distT="0" distB="0" distL="0" distR="0" wp14:anchorId="5C23B38A" wp14:editId="60ABAA18">
            <wp:extent cx="4155440" cy="5067393"/>
            <wp:effectExtent l="0" t="0" r="0" b="0"/>
            <wp:docPr id="9" name="Graphic 8">
              <a:extLst xmlns:a="http://schemas.openxmlformats.org/drawingml/2006/main">
                <a:ext uri="{FF2B5EF4-FFF2-40B4-BE49-F238E27FC236}">
                  <a16:creationId xmlns:a16="http://schemas.microsoft.com/office/drawing/2014/main" id="{DB8EB073-92CC-9043-95CE-627B35EDA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DB8EB073-92CC-9043-95CE-627B35EDAD8E}"/>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73078" t="7312" r="4360" b="53754"/>
                    <a:stretch/>
                  </pic:blipFill>
                  <pic:spPr>
                    <a:xfrm>
                      <a:off x="0" y="0"/>
                      <a:ext cx="4155440" cy="5067393"/>
                    </a:xfrm>
                    <a:prstGeom prst="rect">
                      <a:avLst/>
                    </a:prstGeom>
                  </pic:spPr>
                </pic:pic>
              </a:graphicData>
            </a:graphic>
          </wp:inline>
        </w:drawing>
      </w:r>
    </w:p>
    <w:p w14:paraId="2912AEE3" w14:textId="008B3ED7" w:rsidR="0067475E" w:rsidRDefault="0067475E" w:rsidP="00742753">
      <w:pPr>
        <w:pStyle w:val="Title"/>
        <w:ind w:left="72"/>
        <w:rPr>
          <w:sz w:val="24"/>
        </w:rPr>
      </w:pPr>
      <w:r>
        <w:rPr>
          <w:sz w:val="24"/>
        </w:rPr>
        <w:t>Figure 3: ESP-GRID PCB Interconnects</w:t>
      </w:r>
    </w:p>
    <w:p w14:paraId="78F67387" w14:textId="40576C02" w:rsidR="0067475E" w:rsidRDefault="00EC62B6" w:rsidP="00742753">
      <w:pPr>
        <w:pStyle w:val="Title"/>
        <w:ind w:left="72"/>
        <w:rPr>
          <w:sz w:val="24"/>
        </w:rPr>
      </w:pPr>
      <w:r>
        <w:rPr>
          <w:noProof/>
        </w:rPr>
        <w:lastRenderedPageBreak/>
        <w:drawing>
          <wp:inline distT="0" distB="0" distL="0" distR="0" wp14:anchorId="2AE131E9" wp14:editId="721B7331">
            <wp:extent cx="5762625" cy="332422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324225"/>
                    </a:xfrm>
                    <a:prstGeom prst="rect">
                      <a:avLst/>
                    </a:prstGeom>
                    <a:noFill/>
                    <a:ln>
                      <a:noFill/>
                    </a:ln>
                  </pic:spPr>
                </pic:pic>
              </a:graphicData>
            </a:graphic>
          </wp:inline>
        </w:drawing>
      </w:r>
    </w:p>
    <w:p w14:paraId="74D75D9E" w14:textId="42A2127C" w:rsidR="00EC62B6" w:rsidRDefault="00EC62B6" w:rsidP="00742753">
      <w:pPr>
        <w:pStyle w:val="Title"/>
        <w:ind w:left="72"/>
        <w:rPr>
          <w:sz w:val="24"/>
        </w:rPr>
      </w:pPr>
      <w:r>
        <w:rPr>
          <w:sz w:val="24"/>
        </w:rPr>
        <w:t>Figure 4: Peripheral Connectors</w:t>
      </w:r>
    </w:p>
    <w:p w14:paraId="5EABFC55" w14:textId="1999C9BE" w:rsidR="00EC62B6" w:rsidRDefault="003C50F6" w:rsidP="00742753">
      <w:pPr>
        <w:pStyle w:val="Title"/>
        <w:ind w:left="72"/>
        <w:rPr>
          <w:sz w:val="24"/>
        </w:rPr>
      </w:pPr>
      <w:r w:rsidRPr="003C50F6">
        <w:rPr>
          <w:noProof/>
          <w:sz w:val="24"/>
        </w:rPr>
        <w:lastRenderedPageBreak/>
        <w:drawing>
          <wp:inline distT="0" distB="0" distL="0" distR="0" wp14:anchorId="26007A06" wp14:editId="7B55F817">
            <wp:extent cx="2834639" cy="3005048"/>
            <wp:effectExtent l="0" t="0" r="0" b="0"/>
            <wp:docPr id="14" name="Graphic 13">
              <a:extLst xmlns:a="http://schemas.openxmlformats.org/drawingml/2006/main">
                <a:ext uri="{FF2B5EF4-FFF2-40B4-BE49-F238E27FC236}">
                  <a16:creationId xmlns:a16="http://schemas.microsoft.com/office/drawing/2014/main" id="{FD1DAD29-2262-E54E-8187-2F200CC0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3">
                      <a:extLst>
                        <a:ext uri="{FF2B5EF4-FFF2-40B4-BE49-F238E27FC236}">
                          <a16:creationId xmlns:a16="http://schemas.microsoft.com/office/drawing/2014/main" id="{FD1DAD29-2262-E54E-8187-2F200CC02802}"/>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5170" t="7122" r="85642" b="79098"/>
                    <a:stretch/>
                  </pic:blipFill>
                  <pic:spPr>
                    <a:xfrm>
                      <a:off x="0" y="0"/>
                      <a:ext cx="2834639" cy="3005048"/>
                    </a:xfrm>
                    <a:prstGeom prst="rect">
                      <a:avLst/>
                    </a:prstGeom>
                  </pic:spPr>
                </pic:pic>
              </a:graphicData>
            </a:graphic>
          </wp:inline>
        </w:drawing>
      </w:r>
    </w:p>
    <w:p w14:paraId="3BDD5085" w14:textId="1DE83476" w:rsidR="000C09D0" w:rsidRDefault="000C09D0" w:rsidP="00742753">
      <w:pPr>
        <w:pStyle w:val="Title"/>
        <w:ind w:left="72"/>
        <w:rPr>
          <w:sz w:val="24"/>
        </w:rPr>
      </w:pPr>
      <w:r>
        <w:rPr>
          <w:sz w:val="24"/>
        </w:rPr>
        <w:t>Figure 5: Battery Isolation Switch</w:t>
      </w:r>
    </w:p>
    <w:p w14:paraId="70315015" w14:textId="4527772A" w:rsidR="000C09D0" w:rsidRDefault="000C09D0" w:rsidP="00742753">
      <w:pPr>
        <w:pStyle w:val="Title"/>
        <w:ind w:left="72"/>
        <w:rPr>
          <w:sz w:val="24"/>
        </w:rPr>
      </w:pPr>
      <w:r w:rsidRPr="000C09D0">
        <w:rPr>
          <w:noProof/>
          <w:sz w:val="24"/>
        </w:rPr>
        <w:lastRenderedPageBreak/>
        <w:drawing>
          <wp:inline distT="0" distB="0" distL="0" distR="0" wp14:anchorId="0CBB33E7" wp14:editId="04C2E283">
            <wp:extent cx="4768554" cy="4466639"/>
            <wp:effectExtent l="0" t="0" r="0" b="0"/>
            <wp:docPr id="2" name="Graphic 8">
              <a:extLst xmlns:a="http://schemas.openxmlformats.org/drawingml/2006/main">
                <a:ext uri="{FF2B5EF4-FFF2-40B4-BE49-F238E27FC236}">
                  <a16:creationId xmlns:a16="http://schemas.microsoft.com/office/drawing/2014/main" id="{F1C610D6-5EF1-DF47-8E29-E3BF83BDD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F1C610D6-5EF1-DF47-8E29-E3BF83BDD3BD}"/>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27535" t="7117" r="42224" b="52808"/>
                    <a:stretch/>
                  </pic:blipFill>
                  <pic:spPr>
                    <a:xfrm>
                      <a:off x="0" y="0"/>
                      <a:ext cx="4768554" cy="4466639"/>
                    </a:xfrm>
                    <a:prstGeom prst="rect">
                      <a:avLst/>
                    </a:prstGeom>
                  </pic:spPr>
                </pic:pic>
              </a:graphicData>
            </a:graphic>
          </wp:inline>
        </w:drawing>
      </w:r>
    </w:p>
    <w:p w14:paraId="16136532" w14:textId="7D570590" w:rsidR="000C09D0" w:rsidRDefault="000C09D0" w:rsidP="00742753">
      <w:pPr>
        <w:pStyle w:val="Title"/>
        <w:ind w:left="72"/>
        <w:rPr>
          <w:sz w:val="24"/>
        </w:rPr>
      </w:pPr>
      <w:r>
        <w:rPr>
          <w:sz w:val="24"/>
        </w:rPr>
        <w:t>Figure 6: ESP32 Connects</w:t>
      </w:r>
    </w:p>
    <w:p w14:paraId="0E7D6BF6" w14:textId="2AD9F5EA" w:rsidR="000C09D0" w:rsidRDefault="00F265EC" w:rsidP="00742753">
      <w:pPr>
        <w:pStyle w:val="Title"/>
        <w:ind w:left="72"/>
        <w:rPr>
          <w:sz w:val="24"/>
        </w:rPr>
      </w:pPr>
      <w:r w:rsidRPr="00F265EC">
        <w:rPr>
          <w:noProof/>
          <w:sz w:val="24"/>
        </w:rPr>
        <w:lastRenderedPageBreak/>
        <w:drawing>
          <wp:inline distT="0" distB="0" distL="0" distR="0" wp14:anchorId="01A767B4" wp14:editId="74AFEB82">
            <wp:extent cx="5543550" cy="2360082"/>
            <wp:effectExtent l="0" t="0" r="0" b="0"/>
            <wp:docPr id="3" name="Graphic 13">
              <a:extLst xmlns:a="http://schemas.openxmlformats.org/drawingml/2006/main">
                <a:ext uri="{FF2B5EF4-FFF2-40B4-BE49-F238E27FC236}">
                  <a16:creationId xmlns:a16="http://schemas.microsoft.com/office/drawing/2014/main" id="{FD1DAD29-2262-E54E-8187-2F200CC0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3">
                      <a:extLst>
                        <a:ext uri="{FF2B5EF4-FFF2-40B4-BE49-F238E27FC236}">
                          <a16:creationId xmlns:a16="http://schemas.microsoft.com/office/drawing/2014/main" id="{FD1DAD29-2262-E54E-8187-2F200CC02802}"/>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9939" t="84871" r="74625" b="5831"/>
                    <a:stretch/>
                  </pic:blipFill>
                  <pic:spPr>
                    <a:xfrm>
                      <a:off x="0" y="0"/>
                      <a:ext cx="5545925" cy="2361093"/>
                    </a:xfrm>
                    <a:prstGeom prst="rect">
                      <a:avLst/>
                    </a:prstGeom>
                  </pic:spPr>
                </pic:pic>
              </a:graphicData>
            </a:graphic>
          </wp:inline>
        </w:drawing>
      </w:r>
    </w:p>
    <w:p w14:paraId="06BBCB7B" w14:textId="4BF87E46" w:rsidR="00F265EC" w:rsidRDefault="00F265EC" w:rsidP="00742753">
      <w:pPr>
        <w:pStyle w:val="Title"/>
        <w:ind w:left="72"/>
        <w:rPr>
          <w:sz w:val="24"/>
        </w:rPr>
      </w:pPr>
      <w:r>
        <w:rPr>
          <w:sz w:val="24"/>
        </w:rPr>
        <w:t>Figure 7: Motor</w:t>
      </w:r>
    </w:p>
    <w:p w14:paraId="17112537" w14:textId="4129B7F1" w:rsidR="00F265EC" w:rsidRDefault="00FA6A8A" w:rsidP="00742753">
      <w:pPr>
        <w:pStyle w:val="Title"/>
        <w:ind w:left="72"/>
        <w:rPr>
          <w:sz w:val="24"/>
        </w:rPr>
      </w:pPr>
      <w:r w:rsidRPr="00FA6A8A">
        <w:rPr>
          <w:noProof/>
          <w:sz w:val="24"/>
        </w:rPr>
        <w:drawing>
          <wp:inline distT="0" distB="0" distL="0" distR="0" wp14:anchorId="2389A7BB" wp14:editId="74188A40">
            <wp:extent cx="6800850" cy="3231395"/>
            <wp:effectExtent l="0" t="0" r="0" b="0"/>
            <wp:docPr id="4" name="Graphic 13">
              <a:extLst xmlns:a="http://schemas.openxmlformats.org/drawingml/2006/main">
                <a:ext uri="{FF2B5EF4-FFF2-40B4-BE49-F238E27FC236}">
                  <a16:creationId xmlns:a16="http://schemas.microsoft.com/office/drawing/2014/main" id="{FD1DAD29-2262-E54E-8187-2F200CC0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3">
                      <a:extLst>
                        <a:ext uri="{FF2B5EF4-FFF2-40B4-BE49-F238E27FC236}">
                          <a16:creationId xmlns:a16="http://schemas.microsoft.com/office/drawing/2014/main" id="{FD1DAD29-2262-E54E-8187-2F200CC02802}"/>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33867" t="50000" r="46067" b="36510"/>
                    <a:stretch/>
                  </pic:blipFill>
                  <pic:spPr>
                    <a:xfrm>
                      <a:off x="0" y="0"/>
                      <a:ext cx="6808403" cy="3234984"/>
                    </a:xfrm>
                    <a:prstGeom prst="rect">
                      <a:avLst/>
                    </a:prstGeom>
                  </pic:spPr>
                </pic:pic>
              </a:graphicData>
            </a:graphic>
          </wp:inline>
        </w:drawing>
      </w:r>
    </w:p>
    <w:p w14:paraId="78827AA1" w14:textId="300041BB" w:rsidR="00EC0FA0" w:rsidRDefault="009064C0" w:rsidP="00742753">
      <w:pPr>
        <w:pStyle w:val="Title"/>
        <w:ind w:left="72"/>
        <w:rPr>
          <w:sz w:val="24"/>
        </w:rPr>
      </w:pPr>
      <w:r>
        <w:rPr>
          <w:sz w:val="24"/>
        </w:rPr>
        <w:t>Figure 8: Speaker</w:t>
      </w:r>
    </w:p>
    <w:p w14:paraId="14E67E46" w14:textId="5D4A84F0" w:rsidR="009064C0" w:rsidRDefault="006978C2" w:rsidP="00742753">
      <w:pPr>
        <w:pStyle w:val="Title"/>
        <w:ind w:left="72"/>
        <w:rPr>
          <w:sz w:val="24"/>
        </w:rPr>
      </w:pPr>
      <w:r w:rsidRPr="006978C2">
        <w:rPr>
          <w:noProof/>
          <w:sz w:val="24"/>
        </w:rPr>
        <w:lastRenderedPageBreak/>
        <w:drawing>
          <wp:inline distT="0" distB="0" distL="0" distR="0" wp14:anchorId="71477681" wp14:editId="5D9A1A30">
            <wp:extent cx="7502386" cy="3108492"/>
            <wp:effectExtent l="0" t="0" r="3810" b="0"/>
            <wp:docPr id="5" name="Graphic 11">
              <a:extLst xmlns:a="http://schemas.openxmlformats.org/drawingml/2006/main">
                <a:ext uri="{FF2B5EF4-FFF2-40B4-BE49-F238E27FC236}">
                  <a16:creationId xmlns:a16="http://schemas.microsoft.com/office/drawing/2014/main" id="{39240576-BE8D-CF4C-B5F1-C8621BE3A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1">
                      <a:extLst>
                        <a:ext uri="{FF2B5EF4-FFF2-40B4-BE49-F238E27FC236}">
                          <a16:creationId xmlns:a16="http://schemas.microsoft.com/office/drawing/2014/main" id="{39240576-BE8D-CF4C-B5F1-C8621BE3AA23}"/>
                        </a:ext>
                      </a:extLst>
                    </pic:cNvPr>
                    <pic:cNvPicPr>
                      <a:picLocks noChangeAspect="1"/>
                    </pic:cNvPicPr>
                  </pic:nvPicPr>
                  <pic:blipFill rotWithShape="1">
                    <a:blip r:embed="rId18">
                      <a:extLst>
                        <a:ext uri="{96DAC541-7B7A-43D3-8B79-37D633B846F1}">
                          <asvg:svgBlip xmlns:asvg="http://schemas.microsoft.com/office/drawing/2016/SVG/main" r:embed="rId19"/>
                        </a:ext>
                      </a:extLst>
                    </a:blip>
                    <a:srcRect l="5406" t="49381" r="70529" b="36509"/>
                    <a:stretch/>
                  </pic:blipFill>
                  <pic:spPr>
                    <a:xfrm>
                      <a:off x="0" y="0"/>
                      <a:ext cx="7502386" cy="3108492"/>
                    </a:xfrm>
                    <a:prstGeom prst="rect">
                      <a:avLst/>
                    </a:prstGeom>
                  </pic:spPr>
                </pic:pic>
              </a:graphicData>
            </a:graphic>
          </wp:inline>
        </w:drawing>
      </w:r>
    </w:p>
    <w:p w14:paraId="0EDAE03B" w14:textId="7B5A146D" w:rsidR="006978C2" w:rsidRDefault="006978C2" w:rsidP="00742753">
      <w:pPr>
        <w:pStyle w:val="Title"/>
        <w:ind w:left="72"/>
        <w:rPr>
          <w:sz w:val="24"/>
        </w:rPr>
      </w:pPr>
      <w:r>
        <w:rPr>
          <w:sz w:val="24"/>
        </w:rPr>
        <w:t>Figure 9: Power Regulation</w:t>
      </w:r>
    </w:p>
    <w:p w14:paraId="49CE8F16" w14:textId="25074A45" w:rsidR="006978C2" w:rsidRDefault="0031756F" w:rsidP="00742753">
      <w:pPr>
        <w:pStyle w:val="Title"/>
        <w:ind w:left="72"/>
        <w:rPr>
          <w:sz w:val="24"/>
        </w:rPr>
      </w:pPr>
      <w:r w:rsidRPr="0031756F">
        <w:rPr>
          <w:noProof/>
          <w:sz w:val="24"/>
        </w:rPr>
        <w:lastRenderedPageBreak/>
        <w:drawing>
          <wp:inline distT="0" distB="0" distL="0" distR="0" wp14:anchorId="09896559" wp14:editId="7701CCCA">
            <wp:extent cx="6719849" cy="3529939"/>
            <wp:effectExtent l="0" t="0" r="0" b="0"/>
            <wp:docPr id="6" name="Graphic 13">
              <a:extLst xmlns:a="http://schemas.openxmlformats.org/drawingml/2006/main">
                <a:ext uri="{FF2B5EF4-FFF2-40B4-BE49-F238E27FC236}">
                  <a16:creationId xmlns:a16="http://schemas.microsoft.com/office/drawing/2014/main" id="{FD1DAD29-2262-E54E-8187-2F200CC02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3">
                      <a:extLst>
                        <a:ext uri="{FF2B5EF4-FFF2-40B4-BE49-F238E27FC236}">
                          <a16:creationId xmlns:a16="http://schemas.microsoft.com/office/drawing/2014/main" id="{FD1DAD29-2262-E54E-8187-2F200CC02802}"/>
                        </a:ext>
                      </a:extLst>
                    </pic:cNvPr>
                    <pic:cNvPicPr>
                      <a:picLocks noChangeAspect="1"/>
                    </pic:cNvPicPr>
                  </pic:nvPicPr>
                  <pic:blipFill rotWithShape="1">
                    <a:blip r:embed="rId15">
                      <a:extLst>
                        <a:ext uri="{96DAC541-7B7A-43D3-8B79-37D633B846F1}">
                          <asvg:svgBlip xmlns:asvg="http://schemas.microsoft.com/office/drawing/2016/SVG/main" r:embed="rId16"/>
                        </a:ext>
                      </a:extLst>
                    </a:blip>
                    <a:srcRect l="31159" t="66418" r="47487" b="17711"/>
                    <a:stretch/>
                  </pic:blipFill>
                  <pic:spPr>
                    <a:xfrm>
                      <a:off x="0" y="0"/>
                      <a:ext cx="6719849" cy="3529939"/>
                    </a:xfrm>
                    <a:prstGeom prst="rect">
                      <a:avLst/>
                    </a:prstGeom>
                  </pic:spPr>
                </pic:pic>
              </a:graphicData>
            </a:graphic>
          </wp:inline>
        </w:drawing>
      </w:r>
    </w:p>
    <w:p w14:paraId="23B904BF" w14:textId="679BE0B2" w:rsidR="0031756F" w:rsidRDefault="0031756F" w:rsidP="00742753">
      <w:pPr>
        <w:pStyle w:val="Title"/>
        <w:ind w:left="72"/>
        <w:rPr>
          <w:sz w:val="24"/>
        </w:rPr>
      </w:pPr>
      <w:r>
        <w:rPr>
          <w:sz w:val="24"/>
        </w:rPr>
        <w:t>Figure 10: Battery Charger</w:t>
      </w:r>
    </w:p>
    <w:p w14:paraId="6207FA22" w14:textId="77777777" w:rsidR="0031756F" w:rsidRDefault="0031756F" w:rsidP="00742753">
      <w:pPr>
        <w:pStyle w:val="Title"/>
        <w:ind w:left="72"/>
        <w:rPr>
          <w:sz w:val="24"/>
        </w:rPr>
      </w:pPr>
    </w:p>
    <w:p w14:paraId="423D1587" w14:textId="02EA1678" w:rsidR="00813F88" w:rsidRDefault="00D1298B" w:rsidP="00742753">
      <w:pPr>
        <w:pStyle w:val="Title"/>
        <w:ind w:left="72"/>
        <w:rPr>
          <w:sz w:val="24"/>
        </w:rPr>
      </w:pPr>
      <w:r>
        <w:rPr>
          <w:sz w:val="24"/>
        </w:rPr>
        <w:br w:type="page"/>
      </w:r>
      <w:r>
        <w:rPr>
          <w:sz w:val="24"/>
        </w:rPr>
        <w:lastRenderedPageBreak/>
        <w:t>Appendix B:  FM</w:t>
      </w:r>
      <w:r w:rsidR="001E1154">
        <w:rPr>
          <w:sz w:val="24"/>
        </w:rPr>
        <w:t>E</w:t>
      </w:r>
      <w:r>
        <w:rPr>
          <w:sz w:val="24"/>
        </w:rPr>
        <w:t>CA Worksheet</w:t>
      </w:r>
    </w:p>
    <w:p w14:paraId="238601FE" w14:textId="35B12A79" w:rsidR="008D410E" w:rsidRDefault="008D410E" w:rsidP="00E31214">
      <w:pPr>
        <w:pStyle w:val="Title"/>
        <w:jc w:val="left"/>
        <w:rPr>
          <w:sz w:val="24"/>
        </w:rPr>
      </w:pPr>
    </w:p>
    <w:p w14:paraId="68B72345" w14:textId="768E6F27" w:rsidR="005272F0" w:rsidRDefault="005272F0" w:rsidP="005272F0">
      <w:pPr>
        <w:pStyle w:val="Title"/>
        <w:ind w:left="72"/>
        <w:rPr>
          <w:sz w:val="24"/>
        </w:rPr>
      </w:pPr>
      <w:r>
        <w:rPr>
          <w:sz w:val="24"/>
        </w:rPr>
        <w:t>Table 4: Peripheral Circu</w:t>
      </w:r>
      <w:r w:rsidR="00E31214">
        <w:rPr>
          <w:sz w:val="24"/>
        </w:rPr>
        <w:t>itry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
        <w:gridCol w:w="1980"/>
        <w:gridCol w:w="2340"/>
        <w:gridCol w:w="1980"/>
        <w:gridCol w:w="1800"/>
        <w:gridCol w:w="1440"/>
        <w:gridCol w:w="2556"/>
      </w:tblGrid>
      <w:tr w:rsidR="00D1298B" w14:paraId="0C11C5AB" w14:textId="77777777">
        <w:tc>
          <w:tcPr>
            <w:tcW w:w="1008" w:type="dxa"/>
          </w:tcPr>
          <w:p w14:paraId="0EA880BA" w14:textId="77777777" w:rsidR="00D1298B" w:rsidRDefault="00D1298B" w:rsidP="007016FA">
            <w:pPr>
              <w:jc w:val="center"/>
              <w:rPr>
                <w:b/>
                <w:bCs/>
              </w:rPr>
            </w:pPr>
            <w:r>
              <w:rPr>
                <w:b/>
                <w:bCs/>
              </w:rPr>
              <w:t>Failure No.</w:t>
            </w:r>
          </w:p>
        </w:tc>
        <w:tc>
          <w:tcPr>
            <w:tcW w:w="1980" w:type="dxa"/>
          </w:tcPr>
          <w:p w14:paraId="42FFD9CC" w14:textId="77777777" w:rsidR="00D1298B" w:rsidRDefault="00D1298B" w:rsidP="007016FA">
            <w:pPr>
              <w:jc w:val="center"/>
              <w:rPr>
                <w:b/>
                <w:bCs/>
              </w:rPr>
            </w:pPr>
            <w:r>
              <w:rPr>
                <w:b/>
                <w:bCs/>
              </w:rPr>
              <w:t>Failure Mode</w:t>
            </w:r>
          </w:p>
        </w:tc>
        <w:tc>
          <w:tcPr>
            <w:tcW w:w="2340" w:type="dxa"/>
          </w:tcPr>
          <w:p w14:paraId="281CA508" w14:textId="77777777" w:rsidR="00D1298B" w:rsidRDefault="00D1298B" w:rsidP="007016FA">
            <w:pPr>
              <w:jc w:val="center"/>
              <w:rPr>
                <w:b/>
                <w:bCs/>
              </w:rPr>
            </w:pPr>
            <w:r>
              <w:rPr>
                <w:b/>
                <w:bCs/>
              </w:rPr>
              <w:t>Possible Causes</w:t>
            </w:r>
          </w:p>
        </w:tc>
        <w:tc>
          <w:tcPr>
            <w:tcW w:w="1980" w:type="dxa"/>
          </w:tcPr>
          <w:p w14:paraId="5DE6D41F" w14:textId="77777777" w:rsidR="00D1298B" w:rsidRDefault="00D1298B" w:rsidP="007016FA">
            <w:pPr>
              <w:jc w:val="center"/>
              <w:rPr>
                <w:b/>
                <w:bCs/>
              </w:rPr>
            </w:pPr>
            <w:r>
              <w:rPr>
                <w:b/>
                <w:bCs/>
              </w:rPr>
              <w:t>Failure Effects</w:t>
            </w:r>
          </w:p>
        </w:tc>
        <w:tc>
          <w:tcPr>
            <w:tcW w:w="1800" w:type="dxa"/>
          </w:tcPr>
          <w:p w14:paraId="4F4CE52C" w14:textId="77777777" w:rsidR="00D1298B" w:rsidRDefault="00D1298B" w:rsidP="007016FA">
            <w:pPr>
              <w:jc w:val="center"/>
              <w:rPr>
                <w:b/>
                <w:bCs/>
              </w:rPr>
            </w:pPr>
            <w:r>
              <w:rPr>
                <w:b/>
                <w:bCs/>
              </w:rPr>
              <w:t>Method of Detection</w:t>
            </w:r>
          </w:p>
        </w:tc>
        <w:tc>
          <w:tcPr>
            <w:tcW w:w="1440" w:type="dxa"/>
          </w:tcPr>
          <w:p w14:paraId="48C2C0C3" w14:textId="77777777" w:rsidR="00D1298B" w:rsidRDefault="00D1298B" w:rsidP="007016FA">
            <w:pPr>
              <w:jc w:val="center"/>
              <w:rPr>
                <w:b/>
                <w:bCs/>
              </w:rPr>
            </w:pPr>
            <w:r>
              <w:rPr>
                <w:b/>
                <w:bCs/>
              </w:rPr>
              <w:t>Criticality</w:t>
            </w:r>
          </w:p>
        </w:tc>
        <w:tc>
          <w:tcPr>
            <w:tcW w:w="2556" w:type="dxa"/>
          </w:tcPr>
          <w:p w14:paraId="4C94FBC7" w14:textId="77777777" w:rsidR="00D1298B" w:rsidRDefault="00D1298B" w:rsidP="007016FA">
            <w:pPr>
              <w:jc w:val="center"/>
              <w:rPr>
                <w:b/>
                <w:bCs/>
              </w:rPr>
            </w:pPr>
            <w:r>
              <w:rPr>
                <w:b/>
                <w:bCs/>
              </w:rPr>
              <w:t>Remarks</w:t>
            </w:r>
          </w:p>
        </w:tc>
      </w:tr>
      <w:tr w:rsidR="00D1298B" w14:paraId="0F3CABC7" w14:textId="77777777">
        <w:trPr>
          <w:cantSplit/>
          <w:trHeight w:val="1440"/>
        </w:trPr>
        <w:tc>
          <w:tcPr>
            <w:tcW w:w="1008" w:type="dxa"/>
          </w:tcPr>
          <w:p w14:paraId="5B08B5D1" w14:textId="5DDBB945" w:rsidR="00D1298B" w:rsidRDefault="00E31214" w:rsidP="007016FA">
            <w:r>
              <w:t>1</w:t>
            </w:r>
          </w:p>
        </w:tc>
        <w:tc>
          <w:tcPr>
            <w:tcW w:w="1980" w:type="dxa"/>
          </w:tcPr>
          <w:p w14:paraId="16DEB4AB" w14:textId="27314E93" w:rsidR="00D1298B" w:rsidRDefault="00E31214" w:rsidP="007016FA">
            <w:r>
              <w:t>Shorted/burnt out</w:t>
            </w:r>
            <w:r w:rsidR="007503FA">
              <w:t>,</w:t>
            </w:r>
            <w:r>
              <w:t xml:space="preserve"> LED</w:t>
            </w:r>
          </w:p>
        </w:tc>
        <w:tc>
          <w:tcPr>
            <w:tcW w:w="2340" w:type="dxa"/>
          </w:tcPr>
          <w:p w14:paraId="0AD9C6F4" w14:textId="143A56F3" w:rsidR="00D1298B" w:rsidRDefault="007503FA" w:rsidP="007016FA">
            <w:r>
              <w:t>Voltage Surge from regulator failure, shorted resistor, shorted bypass capacitor</w:t>
            </w:r>
          </w:p>
        </w:tc>
        <w:tc>
          <w:tcPr>
            <w:tcW w:w="1980" w:type="dxa"/>
          </w:tcPr>
          <w:p w14:paraId="4B1F511A" w14:textId="07706429" w:rsidR="00D1298B" w:rsidRDefault="007503FA" w:rsidP="007016FA">
            <w:r>
              <w:t xml:space="preserve">LED </w:t>
            </w:r>
            <w:r w:rsidR="00713CB6">
              <w:t>does not light up, does not pass bits along to other LEDs resulting in inaccurate lighting</w:t>
            </w:r>
          </w:p>
        </w:tc>
        <w:tc>
          <w:tcPr>
            <w:tcW w:w="1800" w:type="dxa"/>
          </w:tcPr>
          <w:p w14:paraId="65F9C3DC" w14:textId="60170E45" w:rsidR="00D1298B" w:rsidRDefault="00713CB6" w:rsidP="007016FA">
            <w:r>
              <w:t>Observation</w:t>
            </w:r>
          </w:p>
        </w:tc>
        <w:tc>
          <w:tcPr>
            <w:tcW w:w="1440" w:type="dxa"/>
          </w:tcPr>
          <w:p w14:paraId="5023141B" w14:textId="1A8993C1" w:rsidR="00D1298B" w:rsidRDefault="00713CB6" w:rsidP="007016FA">
            <w:r>
              <w:t>Low</w:t>
            </w:r>
          </w:p>
        </w:tc>
        <w:tc>
          <w:tcPr>
            <w:tcW w:w="2556" w:type="dxa"/>
          </w:tcPr>
          <w:p w14:paraId="1F3B1409" w14:textId="69A397F8" w:rsidR="00D1298B" w:rsidRDefault="00713CB6" w:rsidP="007016FA">
            <w:r>
              <w:t>No damage to other components but needs replacements</w:t>
            </w:r>
          </w:p>
        </w:tc>
      </w:tr>
      <w:tr w:rsidR="00D1298B" w14:paraId="562C75D1" w14:textId="77777777">
        <w:trPr>
          <w:cantSplit/>
          <w:trHeight w:val="1440"/>
        </w:trPr>
        <w:tc>
          <w:tcPr>
            <w:tcW w:w="1008" w:type="dxa"/>
          </w:tcPr>
          <w:p w14:paraId="664355AD" w14:textId="440A00CD" w:rsidR="00D1298B" w:rsidRDefault="00713CB6" w:rsidP="007016FA">
            <w:r>
              <w:t>2</w:t>
            </w:r>
          </w:p>
        </w:tc>
        <w:tc>
          <w:tcPr>
            <w:tcW w:w="1980" w:type="dxa"/>
          </w:tcPr>
          <w:p w14:paraId="1A965116" w14:textId="1041D582" w:rsidR="00D1298B" w:rsidRDefault="00CB7FCC" w:rsidP="007016FA">
            <w:r>
              <w:t xml:space="preserve">Pushbutton on keypad </w:t>
            </w:r>
            <w:r w:rsidR="00F0222B">
              <w:t>shorted</w:t>
            </w:r>
          </w:p>
        </w:tc>
        <w:tc>
          <w:tcPr>
            <w:tcW w:w="2340" w:type="dxa"/>
          </w:tcPr>
          <w:p w14:paraId="7DF4E37C" w14:textId="38A70F58" w:rsidR="00D1298B" w:rsidRDefault="00F0222B" w:rsidP="007016FA">
            <w:r>
              <w:t>Mechanical failure</w:t>
            </w:r>
          </w:p>
        </w:tc>
        <w:tc>
          <w:tcPr>
            <w:tcW w:w="1980" w:type="dxa"/>
          </w:tcPr>
          <w:p w14:paraId="44FB30F8" w14:textId="3F24A96F" w:rsidR="00D1298B" w:rsidRDefault="00F50D4F" w:rsidP="007016FA">
            <w:r>
              <w:t>Button would always be read in as pushed down, halting gameplay</w:t>
            </w:r>
          </w:p>
        </w:tc>
        <w:tc>
          <w:tcPr>
            <w:tcW w:w="1800" w:type="dxa"/>
          </w:tcPr>
          <w:p w14:paraId="1DA6542E" w14:textId="33166515" w:rsidR="00D1298B" w:rsidRDefault="00F50D4F" w:rsidP="007016FA">
            <w:r>
              <w:t>Observation</w:t>
            </w:r>
          </w:p>
        </w:tc>
        <w:tc>
          <w:tcPr>
            <w:tcW w:w="1440" w:type="dxa"/>
          </w:tcPr>
          <w:p w14:paraId="3041E394" w14:textId="7731C566" w:rsidR="00D1298B" w:rsidRDefault="00F50D4F" w:rsidP="007016FA">
            <w:r>
              <w:t>Low</w:t>
            </w:r>
          </w:p>
        </w:tc>
        <w:tc>
          <w:tcPr>
            <w:tcW w:w="2556" w:type="dxa"/>
          </w:tcPr>
          <w:p w14:paraId="722B00AE" w14:textId="31B0B8FB" w:rsidR="00D1298B" w:rsidRDefault="00F50D4F" w:rsidP="007016FA">
            <w:r>
              <w:t>Full replacement of keypad necessary, will not damage other parts of board</w:t>
            </w:r>
          </w:p>
        </w:tc>
      </w:tr>
      <w:tr w:rsidR="00D1298B" w14:paraId="42C6D796" w14:textId="77777777">
        <w:trPr>
          <w:cantSplit/>
          <w:trHeight w:val="1440"/>
        </w:trPr>
        <w:tc>
          <w:tcPr>
            <w:tcW w:w="1008" w:type="dxa"/>
          </w:tcPr>
          <w:p w14:paraId="6E1831B3" w14:textId="1379BCF3" w:rsidR="00D1298B" w:rsidRDefault="00F91396" w:rsidP="007016FA">
            <w:r>
              <w:t>3</w:t>
            </w:r>
          </w:p>
        </w:tc>
        <w:tc>
          <w:tcPr>
            <w:tcW w:w="1980" w:type="dxa"/>
          </w:tcPr>
          <w:p w14:paraId="54E11D2A" w14:textId="452E675E" w:rsidR="00D1298B" w:rsidRDefault="00F91396" w:rsidP="007016FA">
            <w:r>
              <w:t>Capacitor</w:t>
            </w:r>
            <w:r w:rsidR="00B36413">
              <w:t xml:space="preserve"> on speaker circuit blown out</w:t>
            </w:r>
          </w:p>
        </w:tc>
        <w:tc>
          <w:tcPr>
            <w:tcW w:w="2340" w:type="dxa"/>
          </w:tcPr>
          <w:p w14:paraId="31126E5D" w14:textId="55711B55" w:rsidR="00D1298B" w:rsidRDefault="00B36413" w:rsidP="007016FA">
            <w:r>
              <w:t>Dielectr</w:t>
            </w:r>
            <w:r w:rsidR="00E43CC9">
              <w:t xml:space="preserve">ic capacitor </w:t>
            </w:r>
            <w:r w:rsidR="00E13F00">
              <w:t>dries</w:t>
            </w:r>
            <w:r w:rsidR="00E43CC9">
              <w:t xml:space="preserve"> out, voltage surge blows out capacitor</w:t>
            </w:r>
          </w:p>
        </w:tc>
        <w:tc>
          <w:tcPr>
            <w:tcW w:w="1980" w:type="dxa"/>
          </w:tcPr>
          <w:p w14:paraId="2DE403A5" w14:textId="7370D451" w:rsidR="00D1298B" w:rsidRDefault="00C27A04" w:rsidP="007016FA">
            <w:r>
              <w:t xml:space="preserve">Current buffer from </w:t>
            </w:r>
            <w:proofErr w:type="gramStart"/>
            <w:r>
              <w:t>OPAMP  would</w:t>
            </w:r>
            <w:proofErr w:type="gramEnd"/>
            <w:r>
              <w:t xml:space="preserve"> be gone</w:t>
            </w:r>
            <w:r w:rsidR="00031E4C">
              <w:t>, may result in current surge through OPAMP and speaker</w:t>
            </w:r>
          </w:p>
        </w:tc>
        <w:tc>
          <w:tcPr>
            <w:tcW w:w="1800" w:type="dxa"/>
          </w:tcPr>
          <w:p w14:paraId="62431CDC" w14:textId="6CB0DE7F" w:rsidR="00D1298B" w:rsidRDefault="00031E4C" w:rsidP="007016FA">
            <w:r>
              <w:t>Observation</w:t>
            </w:r>
          </w:p>
        </w:tc>
        <w:tc>
          <w:tcPr>
            <w:tcW w:w="1440" w:type="dxa"/>
          </w:tcPr>
          <w:p w14:paraId="49E398E2" w14:textId="422D8E3B" w:rsidR="00D1298B" w:rsidRDefault="00031E4C" w:rsidP="007016FA">
            <w:r>
              <w:t>Medium</w:t>
            </w:r>
          </w:p>
        </w:tc>
        <w:tc>
          <w:tcPr>
            <w:tcW w:w="2556" w:type="dxa"/>
          </w:tcPr>
          <w:p w14:paraId="16287F21" w14:textId="32E93D58" w:rsidR="00D1298B" w:rsidRDefault="00031E4C" w:rsidP="007016FA">
            <w:r>
              <w:t>Current surge would blow out the OPAMP and/or speaker</w:t>
            </w:r>
            <w:r w:rsidR="0006108A">
              <w:t>, requiring replacement of multiple parts and the capacitor</w:t>
            </w:r>
          </w:p>
        </w:tc>
      </w:tr>
      <w:tr w:rsidR="00D1298B" w14:paraId="5BE93A62" w14:textId="77777777">
        <w:trPr>
          <w:cantSplit/>
          <w:trHeight w:val="1440"/>
        </w:trPr>
        <w:tc>
          <w:tcPr>
            <w:tcW w:w="1008" w:type="dxa"/>
          </w:tcPr>
          <w:p w14:paraId="384BA73E" w14:textId="38E327DE" w:rsidR="00D1298B" w:rsidRDefault="0006108A" w:rsidP="007016FA">
            <w:r>
              <w:t>4</w:t>
            </w:r>
          </w:p>
        </w:tc>
        <w:tc>
          <w:tcPr>
            <w:tcW w:w="1980" w:type="dxa"/>
          </w:tcPr>
          <w:p w14:paraId="34B3F2EB" w14:textId="0A04081B" w:rsidR="00D1298B" w:rsidRDefault="0006108A" w:rsidP="007016FA">
            <w:r>
              <w:t>Speaker</w:t>
            </w:r>
            <w:r w:rsidR="00DB11E6">
              <w:t xml:space="preserve"> connection broken</w:t>
            </w:r>
          </w:p>
        </w:tc>
        <w:tc>
          <w:tcPr>
            <w:tcW w:w="2340" w:type="dxa"/>
          </w:tcPr>
          <w:p w14:paraId="7D34F5C7" w14:textId="28F5DFF3" w:rsidR="00D1298B" w:rsidRDefault="00DB11E6" w:rsidP="007016FA">
            <w:r>
              <w:t>Wear and tear from use, current surge from failed capacitor</w:t>
            </w:r>
          </w:p>
        </w:tc>
        <w:tc>
          <w:tcPr>
            <w:tcW w:w="1980" w:type="dxa"/>
          </w:tcPr>
          <w:p w14:paraId="0B4020A7" w14:textId="4D29D641" w:rsidR="00D1298B" w:rsidRDefault="00C10BD6" w:rsidP="007016FA">
            <w:r>
              <w:t>Audio would not be able to be played</w:t>
            </w:r>
          </w:p>
        </w:tc>
        <w:tc>
          <w:tcPr>
            <w:tcW w:w="1800" w:type="dxa"/>
          </w:tcPr>
          <w:p w14:paraId="1D7B270A" w14:textId="4364BEF6" w:rsidR="00D1298B" w:rsidRDefault="00C10BD6" w:rsidP="007016FA">
            <w:r>
              <w:t>Observation</w:t>
            </w:r>
          </w:p>
        </w:tc>
        <w:tc>
          <w:tcPr>
            <w:tcW w:w="1440" w:type="dxa"/>
          </w:tcPr>
          <w:p w14:paraId="4F904CB7" w14:textId="33518DF4" w:rsidR="00D1298B" w:rsidRDefault="00C10BD6" w:rsidP="007016FA">
            <w:r>
              <w:t>Low</w:t>
            </w:r>
          </w:p>
        </w:tc>
        <w:tc>
          <w:tcPr>
            <w:tcW w:w="2556" w:type="dxa"/>
          </w:tcPr>
          <w:p w14:paraId="06971CD3" w14:textId="27C1DCCD" w:rsidR="00D1298B" w:rsidRDefault="00C10BD6" w:rsidP="007016FA">
            <w:r>
              <w:t>Replacing speaker should suffice</w:t>
            </w:r>
          </w:p>
        </w:tc>
      </w:tr>
      <w:tr w:rsidR="00C10BD6" w14:paraId="72936014" w14:textId="77777777">
        <w:trPr>
          <w:cantSplit/>
          <w:trHeight w:val="1440"/>
        </w:trPr>
        <w:tc>
          <w:tcPr>
            <w:tcW w:w="1008" w:type="dxa"/>
          </w:tcPr>
          <w:p w14:paraId="1D803C9E" w14:textId="315E7750" w:rsidR="00C10BD6" w:rsidRDefault="00E319C3" w:rsidP="007016FA">
            <w:r>
              <w:lastRenderedPageBreak/>
              <w:t>5</w:t>
            </w:r>
          </w:p>
        </w:tc>
        <w:tc>
          <w:tcPr>
            <w:tcW w:w="1980" w:type="dxa"/>
          </w:tcPr>
          <w:p w14:paraId="5BA2399C" w14:textId="361AD2BF" w:rsidR="00C10BD6" w:rsidRDefault="00E319C3" w:rsidP="007016FA">
            <w:r>
              <w:t>Boat Detection MUX pins</w:t>
            </w:r>
            <w:r w:rsidR="00BD4578">
              <w:t xml:space="preserve"> become disconnected</w:t>
            </w:r>
          </w:p>
        </w:tc>
        <w:tc>
          <w:tcPr>
            <w:tcW w:w="2340" w:type="dxa"/>
          </w:tcPr>
          <w:p w14:paraId="7989090F" w14:textId="2B77C7D3" w:rsidR="00C10BD6" w:rsidRDefault="00BD4578" w:rsidP="007016FA">
            <w:r>
              <w:t xml:space="preserve">Impacts and environmental damage, </w:t>
            </w:r>
            <w:r w:rsidR="008B7AE3">
              <w:t>current/voltage surge</w:t>
            </w:r>
          </w:p>
        </w:tc>
        <w:tc>
          <w:tcPr>
            <w:tcW w:w="1980" w:type="dxa"/>
          </w:tcPr>
          <w:p w14:paraId="192D7A2A" w14:textId="2A93F5FC" w:rsidR="00C10BD6" w:rsidRDefault="008B7AE3" w:rsidP="007016FA">
            <w:r>
              <w:t>Boat detection would be unusable, bad data sent back to MC</w:t>
            </w:r>
          </w:p>
        </w:tc>
        <w:tc>
          <w:tcPr>
            <w:tcW w:w="1800" w:type="dxa"/>
          </w:tcPr>
          <w:p w14:paraId="00B45E86" w14:textId="3190B39D" w:rsidR="00C10BD6" w:rsidRDefault="00E13F00" w:rsidP="007016FA">
            <w:r>
              <w:t>Observation</w:t>
            </w:r>
          </w:p>
        </w:tc>
        <w:tc>
          <w:tcPr>
            <w:tcW w:w="1440" w:type="dxa"/>
          </w:tcPr>
          <w:p w14:paraId="229AF62D" w14:textId="719CEB70" w:rsidR="00C10BD6" w:rsidRDefault="00E13F00" w:rsidP="007016FA">
            <w:r>
              <w:t>Low</w:t>
            </w:r>
          </w:p>
        </w:tc>
        <w:tc>
          <w:tcPr>
            <w:tcW w:w="2556" w:type="dxa"/>
          </w:tcPr>
          <w:p w14:paraId="2DE2D85E" w14:textId="4E9FE70D" w:rsidR="00C10BD6" w:rsidRDefault="00E13F00" w:rsidP="007016FA">
            <w:r>
              <w:t>Replacing MUX would resolve issue and accurate boat detection would resume</w:t>
            </w:r>
          </w:p>
        </w:tc>
      </w:tr>
      <w:tr w:rsidR="00E13F00" w14:paraId="585A0F8C" w14:textId="77777777">
        <w:trPr>
          <w:cantSplit/>
          <w:trHeight w:val="1440"/>
        </w:trPr>
        <w:tc>
          <w:tcPr>
            <w:tcW w:w="1008" w:type="dxa"/>
          </w:tcPr>
          <w:p w14:paraId="6AED20BC" w14:textId="12134E12" w:rsidR="00E13F00" w:rsidRDefault="00E13F00" w:rsidP="007016FA">
            <w:r>
              <w:t>6</w:t>
            </w:r>
          </w:p>
        </w:tc>
        <w:tc>
          <w:tcPr>
            <w:tcW w:w="1980" w:type="dxa"/>
          </w:tcPr>
          <w:p w14:paraId="260DAE3B" w14:textId="2BC40C36" w:rsidR="00E13F00" w:rsidRDefault="00E13F00" w:rsidP="007016FA">
            <w:r>
              <w:t xml:space="preserve">Boat </w:t>
            </w:r>
            <w:r w:rsidR="00502D5C">
              <w:t>Detection header pins damaged and does not connect short</w:t>
            </w:r>
          </w:p>
        </w:tc>
        <w:tc>
          <w:tcPr>
            <w:tcW w:w="2340" w:type="dxa"/>
          </w:tcPr>
          <w:p w14:paraId="75E1D07E" w14:textId="34A1E801" w:rsidR="00E13F00" w:rsidRDefault="00502D5C" w:rsidP="007016FA">
            <w:r>
              <w:t>Wear and tear from user plugging boats in roughly</w:t>
            </w:r>
          </w:p>
        </w:tc>
        <w:tc>
          <w:tcPr>
            <w:tcW w:w="1980" w:type="dxa"/>
          </w:tcPr>
          <w:p w14:paraId="7308616A" w14:textId="64945871" w:rsidR="00E13F00" w:rsidRDefault="00502D5C" w:rsidP="007016FA">
            <w:r>
              <w:t>Boat would not be able to be detected on that pin</w:t>
            </w:r>
          </w:p>
        </w:tc>
        <w:tc>
          <w:tcPr>
            <w:tcW w:w="1800" w:type="dxa"/>
          </w:tcPr>
          <w:p w14:paraId="238E123A" w14:textId="45029B6F" w:rsidR="00E13F00" w:rsidRDefault="00502D5C" w:rsidP="007016FA">
            <w:r>
              <w:t>Observation</w:t>
            </w:r>
          </w:p>
        </w:tc>
        <w:tc>
          <w:tcPr>
            <w:tcW w:w="1440" w:type="dxa"/>
          </w:tcPr>
          <w:p w14:paraId="1C5DF225" w14:textId="51F33945" w:rsidR="00E13F00" w:rsidRDefault="00502D5C" w:rsidP="007016FA">
            <w:r>
              <w:t>Low</w:t>
            </w:r>
          </w:p>
        </w:tc>
        <w:tc>
          <w:tcPr>
            <w:tcW w:w="2556" w:type="dxa"/>
          </w:tcPr>
          <w:p w14:paraId="5B1F3C52" w14:textId="0F1CFF9E" w:rsidR="00E13F00" w:rsidRDefault="00502D5C" w:rsidP="007016FA">
            <w:r>
              <w:t>Just need to replace header pins</w:t>
            </w:r>
          </w:p>
        </w:tc>
      </w:tr>
      <w:tr w:rsidR="00502D5C" w14:paraId="0EFFCA2E" w14:textId="77777777">
        <w:trPr>
          <w:cantSplit/>
          <w:trHeight w:val="1440"/>
        </w:trPr>
        <w:tc>
          <w:tcPr>
            <w:tcW w:w="1008" w:type="dxa"/>
          </w:tcPr>
          <w:p w14:paraId="744D7D0D" w14:textId="05FBF9E4" w:rsidR="00502D5C" w:rsidRDefault="00502D5C" w:rsidP="007016FA">
            <w:r>
              <w:t>7</w:t>
            </w:r>
          </w:p>
        </w:tc>
        <w:tc>
          <w:tcPr>
            <w:tcW w:w="1980" w:type="dxa"/>
          </w:tcPr>
          <w:p w14:paraId="5BC34838" w14:textId="6BE001A9" w:rsidR="00502D5C" w:rsidRDefault="00502D5C" w:rsidP="007016FA">
            <w:r>
              <w:t>LCD not displaying</w:t>
            </w:r>
          </w:p>
        </w:tc>
        <w:tc>
          <w:tcPr>
            <w:tcW w:w="2340" w:type="dxa"/>
          </w:tcPr>
          <w:p w14:paraId="6DB666C8" w14:textId="62D3F91A" w:rsidR="00502D5C" w:rsidRDefault="00200E3B" w:rsidP="007016FA">
            <w:r>
              <w:t>Current surge to fry the screen, damage to SPI connects</w:t>
            </w:r>
          </w:p>
        </w:tc>
        <w:tc>
          <w:tcPr>
            <w:tcW w:w="1980" w:type="dxa"/>
          </w:tcPr>
          <w:p w14:paraId="0991E9B7" w14:textId="0B34530C" w:rsidR="00502D5C" w:rsidRDefault="00200E3B" w:rsidP="007016FA">
            <w:r>
              <w:t xml:space="preserve">LCD </w:t>
            </w:r>
            <w:r w:rsidR="000A032D">
              <w:t>will not display gameplay information</w:t>
            </w:r>
          </w:p>
        </w:tc>
        <w:tc>
          <w:tcPr>
            <w:tcW w:w="1800" w:type="dxa"/>
          </w:tcPr>
          <w:p w14:paraId="3DBFCA0D" w14:textId="7326B013" w:rsidR="00502D5C" w:rsidRDefault="000A032D" w:rsidP="007016FA">
            <w:r>
              <w:t>Observation</w:t>
            </w:r>
          </w:p>
        </w:tc>
        <w:tc>
          <w:tcPr>
            <w:tcW w:w="1440" w:type="dxa"/>
          </w:tcPr>
          <w:p w14:paraId="01B733E3" w14:textId="78261CCD" w:rsidR="00502D5C" w:rsidRDefault="000A032D" w:rsidP="007016FA">
            <w:r>
              <w:t>Low</w:t>
            </w:r>
          </w:p>
        </w:tc>
        <w:tc>
          <w:tcPr>
            <w:tcW w:w="2556" w:type="dxa"/>
          </w:tcPr>
          <w:p w14:paraId="6C4E32CD" w14:textId="442C8269" w:rsidR="00502D5C" w:rsidRDefault="000A032D" w:rsidP="007016FA">
            <w:r>
              <w:t>Replace LCD or connectors for SPI communication</w:t>
            </w:r>
          </w:p>
        </w:tc>
      </w:tr>
      <w:tr w:rsidR="000A032D" w14:paraId="7A68C116" w14:textId="77777777">
        <w:trPr>
          <w:cantSplit/>
          <w:trHeight w:val="1440"/>
        </w:trPr>
        <w:tc>
          <w:tcPr>
            <w:tcW w:w="1008" w:type="dxa"/>
          </w:tcPr>
          <w:p w14:paraId="560AE126" w14:textId="7A93C018" w:rsidR="000A032D" w:rsidRDefault="000A032D" w:rsidP="007016FA">
            <w:r>
              <w:t>8</w:t>
            </w:r>
          </w:p>
        </w:tc>
        <w:tc>
          <w:tcPr>
            <w:tcW w:w="1980" w:type="dxa"/>
          </w:tcPr>
          <w:p w14:paraId="7A6C4F89" w14:textId="59020D73" w:rsidR="000A032D" w:rsidRDefault="006450D3" w:rsidP="007016FA">
            <w:r>
              <w:t>Motor MOSFET fails</w:t>
            </w:r>
          </w:p>
        </w:tc>
        <w:tc>
          <w:tcPr>
            <w:tcW w:w="2340" w:type="dxa"/>
          </w:tcPr>
          <w:p w14:paraId="283427B8" w14:textId="39665EE5" w:rsidR="000A032D" w:rsidRDefault="001A65B6" w:rsidP="007016FA">
            <w:r>
              <w:t>Current surge, vibration from motor damages MOSFET</w:t>
            </w:r>
          </w:p>
        </w:tc>
        <w:tc>
          <w:tcPr>
            <w:tcW w:w="1980" w:type="dxa"/>
          </w:tcPr>
          <w:p w14:paraId="73E47583" w14:textId="5EAAC230" w:rsidR="000A032D" w:rsidRDefault="001A65B6" w:rsidP="007016FA">
            <w:r>
              <w:t>Motor left perpetually on or off</w:t>
            </w:r>
            <w:r w:rsidR="002151E8">
              <w:t>, may affect 5V systems, Motor out of control may damage board mechanically</w:t>
            </w:r>
          </w:p>
        </w:tc>
        <w:tc>
          <w:tcPr>
            <w:tcW w:w="1800" w:type="dxa"/>
          </w:tcPr>
          <w:p w14:paraId="1E7D2139" w14:textId="41B7EF43" w:rsidR="000A032D" w:rsidRDefault="002151E8" w:rsidP="007016FA">
            <w:r>
              <w:t>Observation</w:t>
            </w:r>
          </w:p>
        </w:tc>
        <w:tc>
          <w:tcPr>
            <w:tcW w:w="1440" w:type="dxa"/>
          </w:tcPr>
          <w:p w14:paraId="41703A49" w14:textId="0A89B338" w:rsidR="000A032D" w:rsidRDefault="002151E8" w:rsidP="007016FA">
            <w:r>
              <w:t>Medium</w:t>
            </w:r>
          </w:p>
        </w:tc>
        <w:tc>
          <w:tcPr>
            <w:tcW w:w="2556" w:type="dxa"/>
          </w:tcPr>
          <w:p w14:paraId="0978CD4D" w14:textId="6B4DF368" w:rsidR="000A032D" w:rsidRDefault="008E5D50" w:rsidP="007016FA">
            <w:r>
              <w:t>Motor constantly turned on is biggest issue, as if left unchecked, vibration may damage the board severely</w:t>
            </w:r>
          </w:p>
        </w:tc>
      </w:tr>
      <w:tr w:rsidR="008E5D50" w14:paraId="02B559E9" w14:textId="77777777">
        <w:trPr>
          <w:cantSplit/>
          <w:trHeight w:val="1440"/>
        </w:trPr>
        <w:tc>
          <w:tcPr>
            <w:tcW w:w="1008" w:type="dxa"/>
          </w:tcPr>
          <w:p w14:paraId="5F1BDD4D" w14:textId="0246E4E3" w:rsidR="008E5D50" w:rsidRDefault="008E5D50" w:rsidP="007016FA">
            <w:r>
              <w:t>9</w:t>
            </w:r>
          </w:p>
        </w:tc>
        <w:tc>
          <w:tcPr>
            <w:tcW w:w="1980" w:type="dxa"/>
          </w:tcPr>
          <w:p w14:paraId="4B05C4B7" w14:textId="338E2A45" w:rsidR="008E5D50" w:rsidRDefault="008E5D50" w:rsidP="007016FA">
            <w:r>
              <w:t>Motor</w:t>
            </w:r>
            <w:r w:rsidR="00A22B30">
              <w:t xml:space="preserve"> breaks</w:t>
            </w:r>
          </w:p>
        </w:tc>
        <w:tc>
          <w:tcPr>
            <w:tcW w:w="2340" w:type="dxa"/>
          </w:tcPr>
          <w:p w14:paraId="37586FFB" w14:textId="532FBD0F" w:rsidR="008E5D50" w:rsidRDefault="00A22B30" w:rsidP="007016FA">
            <w:r>
              <w:t>Current surge, MOSFET damaged</w:t>
            </w:r>
          </w:p>
        </w:tc>
        <w:tc>
          <w:tcPr>
            <w:tcW w:w="1980" w:type="dxa"/>
          </w:tcPr>
          <w:p w14:paraId="56CCBF4F" w14:textId="6F0FB0F8" w:rsidR="008E5D50" w:rsidRDefault="00A22B30" w:rsidP="007016FA">
            <w:r>
              <w:t xml:space="preserve">Motor fragments </w:t>
            </w:r>
            <w:r w:rsidR="00B746B1">
              <w:t xml:space="preserve">damage mechanical board and/or user, </w:t>
            </w:r>
            <w:r w:rsidR="00E70AC2">
              <w:t>motor no longer works</w:t>
            </w:r>
          </w:p>
        </w:tc>
        <w:tc>
          <w:tcPr>
            <w:tcW w:w="1800" w:type="dxa"/>
          </w:tcPr>
          <w:p w14:paraId="07D40C59" w14:textId="7C587C8A" w:rsidR="008E5D50" w:rsidRDefault="00E70AC2" w:rsidP="007016FA">
            <w:r>
              <w:t>Observation</w:t>
            </w:r>
          </w:p>
        </w:tc>
        <w:tc>
          <w:tcPr>
            <w:tcW w:w="1440" w:type="dxa"/>
          </w:tcPr>
          <w:p w14:paraId="6CEA7338" w14:textId="0C748AFB" w:rsidR="008E5D50" w:rsidRDefault="00E70AC2" w:rsidP="007016FA">
            <w:r>
              <w:t>High</w:t>
            </w:r>
          </w:p>
        </w:tc>
        <w:tc>
          <w:tcPr>
            <w:tcW w:w="2556" w:type="dxa"/>
          </w:tcPr>
          <w:p w14:paraId="795310B8" w14:textId="224F9BF1" w:rsidR="008E5D50" w:rsidRDefault="00E70AC2" w:rsidP="007016FA">
            <w:r>
              <w:t>If the motor fragments, it is high criticality, but merely no longer working is low criticality</w:t>
            </w:r>
          </w:p>
        </w:tc>
      </w:tr>
      <w:tr w:rsidR="00E70AC2" w14:paraId="37023591" w14:textId="77777777">
        <w:trPr>
          <w:cantSplit/>
          <w:trHeight w:val="1440"/>
        </w:trPr>
        <w:tc>
          <w:tcPr>
            <w:tcW w:w="1008" w:type="dxa"/>
          </w:tcPr>
          <w:p w14:paraId="6645B240" w14:textId="736B72CE" w:rsidR="00E70AC2" w:rsidRDefault="00E70AC2" w:rsidP="007016FA">
            <w:r>
              <w:lastRenderedPageBreak/>
              <w:t>10</w:t>
            </w:r>
          </w:p>
        </w:tc>
        <w:tc>
          <w:tcPr>
            <w:tcW w:w="1980" w:type="dxa"/>
          </w:tcPr>
          <w:p w14:paraId="1AD4317F" w14:textId="2827A5D4" w:rsidR="00E70AC2" w:rsidRDefault="00E70AC2" w:rsidP="007016FA">
            <w:r>
              <w:t>Peripheral Connections</w:t>
            </w:r>
            <w:r w:rsidR="00240F80">
              <w:t xml:space="preserve"> become disconnected</w:t>
            </w:r>
          </w:p>
        </w:tc>
        <w:tc>
          <w:tcPr>
            <w:tcW w:w="2340" w:type="dxa"/>
          </w:tcPr>
          <w:p w14:paraId="597B8C5C" w14:textId="57B5CAF4" w:rsidR="00E70AC2" w:rsidRDefault="00240F80" w:rsidP="007016FA">
            <w:r>
              <w:t>Mechanical vibrations and impacts</w:t>
            </w:r>
          </w:p>
        </w:tc>
        <w:tc>
          <w:tcPr>
            <w:tcW w:w="1980" w:type="dxa"/>
          </w:tcPr>
          <w:p w14:paraId="73C47A3D" w14:textId="0F6A72DC" w:rsidR="00E70AC2" w:rsidRDefault="00240F80" w:rsidP="007016FA">
            <w:r>
              <w:t xml:space="preserve">Peripherals do not respond or </w:t>
            </w:r>
            <w:r w:rsidR="00E85186">
              <w:t>respond inaccurately</w:t>
            </w:r>
          </w:p>
        </w:tc>
        <w:tc>
          <w:tcPr>
            <w:tcW w:w="1800" w:type="dxa"/>
          </w:tcPr>
          <w:p w14:paraId="539267AD" w14:textId="11B20A06" w:rsidR="00E70AC2" w:rsidRDefault="00E85186" w:rsidP="007016FA">
            <w:r>
              <w:t>Observation</w:t>
            </w:r>
          </w:p>
        </w:tc>
        <w:tc>
          <w:tcPr>
            <w:tcW w:w="1440" w:type="dxa"/>
          </w:tcPr>
          <w:p w14:paraId="32A038E2" w14:textId="4011DF01" w:rsidR="00E70AC2" w:rsidRDefault="00E85186" w:rsidP="007016FA">
            <w:r>
              <w:t>Low</w:t>
            </w:r>
          </w:p>
        </w:tc>
        <w:tc>
          <w:tcPr>
            <w:tcW w:w="2556" w:type="dxa"/>
          </w:tcPr>
          <w:p w14:paraId="47B2F232" w14:textId="063CECF9" w:rsidR="00E70AC2" w:rsidRDefault="00E85186" w:rsidP="007016FA">
            <w:r>
              <w:t>Replacing connectors would fix issue</w:t>
            </w:r>
          </w:p>
        </w:tc>
      </w:tr>
    </w:tbl>
    <w:p w14:paraId="1D9A8841" w14:textId="77777777" w:rsidR="00E85186" w:rsidRDefault="00E85186" w:rsidP="009B7FE3">
      <w:pPr>
        <w:pStyle w:val="Title"/>
        <w:ind w:left="72"/>
        <w:rPr>
          <w:sz w:val="24"/>
        </w:rPr>
      </w:pPr>
    </w:p>
    <w:p w14:paraId="4C69EF58" w14:textId="40241452" w:rsidR="00E85186" w:rsidRDefault="00E85186" w:rsidP="00E85186">
      <w:pPr>
        <w:pStyle w:val="Title"/>
        <w:ind w:left="72"/>
        <w:rPr>
          <w:sz w:val="24"/>
        </w:rPr>
      </w:pPr>
      <w:r>
        <w:rPr>
          <w:sz w:val="24"/>
        </w:rPr>
        <w:t>Table 5: Power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
        <w:gridCol w:w="1980"/>
        <w:gridCol w:w="2340"/>
        <w:gridCol w:w="1980"/>
        <w:gridCol w:w="1800"/>
        <w:gridCol w:w="1440"/>
        <w:gridCol w:w="2556"/>
      </w:tblGrid>
      <w:tr w:rsidR="00E85186" w14:paraId="518D4DD8" w14:textId="77777777" w:rsidTr="00AA1F8D">
        <w:tc>
          <w:tcPr>
            <w:tcW w:w="1008" w:type="dxa"/>
          </w:tcPr>
          <w:p w14:paraId="170FD29F" w14:textId="77777777" w:rsidR="00E85186" w:rsidRDefault="00E85186" w:rsidP="00AA1F8D">
            <w:pPr>
              <w:jc w:val="center"/>
              <w:rPr>
                <w:b/>
                <w:bCs/>
              </w:rPr>
            </w:pPr>
            <w:r>
              <w:rPr>
                <w:b/>
                <w:bCs/>
              </w:rPr>
              <w:t>Failure No.</w:t>
            </w:r>
          </w:p>
        </w:tc>
        <w:tc>
          <w:tcPr>
            <w:tcW w:w="1980" w:type="dxa"/>
          </w:tcPr>
          <w:p w14:paraId="550FD475" w14:textId="77777777" w:rsidR="00E85186" w:rsidRDefault="00E85186" w:rsidP="00AA1F8D">
            <w:pPr>
              <w:jc w:val="center"/>
              <w:rPr>
                <w:b/>
                <w:bCs/>
              </w:rPr>
            </w:pPr>
            <w:r>
              <w:rPr>
                <w:b/>
                <w:bCs/>
              </w:rPr>
              <w:t>Failure Mode</w:t>
            </w:r>
          </w:p>
        </w:tc>
        <w:tc>
          <w:tcPr>
            <w:tcW w:w="2340" w:type="dxa"/>
          </w:tcPr>
          <w:p w14:paraId="5B567D45" w14:textId="77777777" w:rsidR="00E85186" w:rsidRDefault="00E85186" w:rsidP="00AA1F8D">
            <w:pPr>
              <w:jc w:val="center"/>
              <w:rPr>
                <w:b/>
                <w:bCs/>
              </w:rPr>
            </w:pPr>
            <w:r>
              <w:rPr>
                <w:b/>
                <w:bCs/>
              </w:rPr>
              <w:t>Possible Causes</w:t>
            </w:r>
          </w:p>
        </w:tc>
        <w:tc>
          <w:tcPr>
            <w:tcW w:w="1980" w:type="dxa"/>
          </w:tcPr>
          <w:p w14:paraId="2010A812" w14:textId="77777777" w:rsidR="00E85186" w:rsidRDefault="00E85186" w:rsidP="00AA1F8D">
            <w:pPr>
              <w:jc w:val="center"/>
              <w:rPr>
                <w:b/>
                <w:bCs/>
              </w:rPr>
            </w:pPr>
            <w:r>
              <w:rPr>
                <w:b/>
                <w:bCs/>
              </w:rPr>
              <w:t>Failure Effects</w:t>
            </w:r>
          </w:p>
        </w:tc>
        <w:tc>
          <w:tcPr>
            <w:tcW w:w="1800" w:type="dxa"/>
          </w:tcPr>
          <w:p w14:paraId="3A0C7283" w14:textId="77777777" w:rsidR="00E85186" w:rsidRDefault="00E85186" w:rsidP="00AA1F8D">
            <w:pPr>
              <w:jc w:val="center"/>
              <w:rPr>
                <w:b/>
                <w:bCs/>
              </w:rPr>
            </w:pPr>
            <w:r>
              <w:rPr>
                <w:b/>
                <w:bCs/>
              </w:rPr>
              <w:t>Method of Detection</w:t>
            </w:r>
          </w:p>
        </w:tc>
        <w:tc>
          <w:tcPr>
            <w:tcW w:w="1440" w:type="dxa"/>
          </w:tcPr>
          <w:p w14:paraId="0A91D95E" w14:textId="77777777" w:rsidR="00E85186" w:rsidRDefault="00E85186" w:rsidP="00AA1F8D">
            <w:pPr>
              <w:jc w:val="center"/>
              <w:rPr>
                <w:b/>
                <w:bCs/>
              </w:rPr>
            </w:pPr>
            <w:r>
              <w:rPr>
                <w:b/>
                <w:bCs/>
              </w:rPr>
              <w:t>Criticality</w:t>
            </w:r>
          </w:p>
        </w:tc>
        <w:tc>
          <w:tcPr>
            <w:tcW w:w="2556" w:type="dxa"/>
          </w:tcPr>
          <w:p w14:paraId="184CB375" w14:textId="77777777" w:rsidR="00E85186" w:rsidRDefault="00E85186" w:rsidP="00AA1F8D">
            <w:pPr>
              <w:jc w:val="center"/>
              <w:rPr>
                <w:b/>
                <w:bCs/>
              </w:rPr>
            </w:pPr>
            <w:r>
              <w:rPr>
                <w:b/>
                <w:bCs/>
              </w:rPr>
              <w:t>Remarks</w:t>
            </w:r>
          </w:p>
        </w:tc>
      </w:tr>
      <w:tr w:rsidR="00E85186" w14:paraId="69E7AC55" w14:textId="77777777" w:rsidTr="00AA1F8D">
        <w:trPr>
          <w:cantSplit/>
          <w:trHeight w:val="1440"/>
        </w:trPr>
        <w:tc>
          <w:tcPr>
            <w:tcW w:w="1008" w:type="dxa"/>
          </w:tcPr>
          <w:p w14:paraId="34F0361B" w14:textId="658F8F48" w:rsidR="00E85186" w:rsidRDefault="00E85186" w:rsidP="00AA1F8D">
            <w:r>
              <w:t>1</w:t>
            </w:r>
            <w:r w:rsidR="00645B9D">
              <w:t>1</w:t>
            </w:r>
          </w:p>
        </w:tc>
        <w:tc>
          <w:tcPr>
            <w:tcW w:w="1980" w:type="dxa"/>
          </w:tcPr>
          <w:p w14:paraId="7E586D17" w14:textId="47A36390" w:rsidR="00E85186" w:rsidRDefault="00831C9E" w:rsidP="00AA1F8D">
            <w:r>
              <w:t>Low 3.3 voltage on board</w:t>
            </w:r>
          </w:p>
        </w:tc>
        <w:tc>
          <w:tcPr>
            <w:tcW w:w="2340" w:type="dxa"/>
          </w:tcPr>
          <w:p w14:paraId="215E0FE8" w14:textId="427C5543" w:rsidR="00E85186" w:rsidRDefault="00831C9E" w:rsidP="00AA1F8D">
            <w:r>
              <w:t xml:space="preserve">AC power drop, battery power drop, </w:t>
            </w:r>
            <w:r w:rsidR="003165D2">
              <w:t>DC/DC converter fails, AC/DC converter fails</w:t>
            </w:r>
          </w:p>
        </w:tc>
        <w:tc>
          <w:tcPr>
            <w:tcW w:w="1980" w:type="dxa"/>
          </w:tcPr>
          <w:p w14:paraId="3094F732" w14:textId="2CB17A06" w:rsidR="00E85186" w:rsidRDefault="003165D2" w:rsidP="00AA1F8D">
            <w:r>
              <w:t xml:space="preserve">Microcontroller and board browns or blacks out, </w:t>
            </w:r>
            <w:r w:rsidR="00FA696C">
              <w:t>board unresponsive</w:t>
            </w:r>
          </w:p>
        </w:tc>
        <w:tc>
          <w:tcPr>
            <w:tcW w:w="1800" w:type="dxa"/>
          </w:tcPr>
          <w:p w14:paraId="5DDC10AE" w14:textId="49B354A1" w:rsidR="00E85186" w:rsidRDefault="00FA696C" w:rsidP="00AA1F8D">
            <w:r>
              <w:t>Observation</w:t>
            </w:r>
          </w:p>
        </w:tc>
        <w:tc>
          <w:tcPr>
            <w:tcW w:w="1440" w:type="dxa"/>
          </w:tcPr>
          <w:p w14:paraId="5E78C30B" w14:textId="665A9EEE" w:rsidR="00E85186" w:rsidRDefault="00FA696C" w:rsidP="00AA1F8D">
            <w:r>
              <w:t>Medium</w:t>
            </w:r>
          </w:p>
        </w:tc>
        <w:tc>
          <w:tcPr>
            <w:tcW w:w="2556" w:type="dxa"/>
          </w:tcPr>
          <w:p w14:paraId="59DF630C" w14:textId="7AF366DD" w:rsidR="00E85186" w:rsidRDefault="00FA696C" w:rsidP="00AA1F8D">
            <w:r>
              <w:t>May damage other components that are in use by 3.3 V system</w:t>
            </w:r>
          </w:p>
        </w:tc>
      </w:tr>
      <w:tr w:rsidR="00E85186" w14:paraId="4AC63F91" w14:textId="77777777" w:rsidTr="00AA1F8D">
        <w:trPr>
          <w:cantSplit/>
          <w:trHeight w:val="1440"/>
        </w:trPr>
        <w:tc>
          <w:tcPr>
            <w:tcW w:w="1008" w:type="dxa"/>
          </w:tcPr>
          <w:p w14:paraId="77CB2513" w14:textId="4F789A11" w:rsidR="00E85186" w:rsidRDefault="00645B9D" w:rsidP="00AA1F8D">
            <w:r>
              <w:t>1</w:t>
            </w:r>
            <w:r w:rsidR="00E85186">
              <w:t>2</w:t>
            </w:r>
          </w:p>
        </w:tc>
        <w:tc>
          <w:tcPr>
            <w:tcW w:w="1980" w:type="dxa"/>
          </w:tcPr>
          <w:p w14:paraId="475A2ED5" w14:textId="3F7DB89C" w:rsidR="00E85186" w:rsidRDefault="00FA696C" w:rsidP="00AA1F8D">
            <w:r>
              <w:t>High 3.3 voltage on board</w:t>
            </w:r>
          </w:p>
        </w:tc>
        <w:tc>
          <w:tcPr>
            <w:tcW w:w="2340" w:type="dxa"/>
          </w:tcPr>
          <w:p w14:paraId="69C36EA1" w14:textId="4EBF3E50" w:rsidR="00E85186" w:rsidRDefault="00FA696C" w:rsidP="00AA1F8D">
            <w:r>
              <w:t>AC power surge, battery power surge, DC/DC converter fails, AC/DC converter fails</w:t>
            </w:r>
          </w:p>
        </w:tc>
        <w:tc>
          <w:tcPr>
            <w:tcW w:w="1980" w:type="dxa"/>
          </w:tcPr>
          <w:p w14:paraId="0977FABF" w14:textId="15BCADD2" w:rsidR="00E85186" w:rsidRDefault="00650916" w:rsidP="00AA1F8D">
            <w:r>
              <w:t>Board unresponsive and Microcontroller and peripherals do not power up, may fry some components</w:t>
            </w:r>
          </w:p>
        </w:tc>
        <w:tc>
          <w:tcPr>
            <w:tcW w:w="1800" w:type="dxa"/>
          </w:tcPr>
          <w:p w14:paraId="5ADB2636" w14:textId="1040E6AC" w:rsidR="00E85186" w:rsidRDefault="00650916" w:rsidP="00AA1F8D">
            <w:r>
              <w:t>Observation</w:t>
            </w:r>
          </w:p>
        </w:tc>
        <w:tc>
          <w:tcPr>
            <w:tcW w:w="1440" w:type="dxa"/>
          </w:tcPr>
          <w:p w14:paraId="2455C1A2" w14:textId="6446573F" w:rsidR="00E85186" w:rsidRDefault="00650916" w:rsidP="00AA1F8D">
            <w:r>
              <w:t>High</w:t>
            </w:r>
          </w:p>
        </w:tc>
        <w:tc>
          <w:tcPr>
            <w:tcW w:w="2556" w:type="dxa"/>
          </w:tcPr>
          <w:p w14:paraId="08F2196E" w14:textId="5141ED9B" w:rsidR="00E85186" w:rsidRDefault="00650916" w:rsidP="00AA1F8D">
            <w:r>
              <w:t xml:space="preserve">May damage some or all 3.3 V systems depending on severity of surge, </w:t>
            </w:r>
            <w:r w:rsidR="002C7DB6">
              <w:t>may overheat AC/DC converter for a fire</w:t>
            </w:r>
          </w:p>
        </w:tc>
      </w:tr>
      <w:tr w:rsidR="002C7DB6" w14:paraId="69D3F600" w14:textId="77777777" w:rsidTr="00AA1F8D">
        <w:trPr>
          <w:cantSplit/>
          <w:trHeight w:val="1440"/>
        </w:trPr>
        <w:tc>
          <w:tcPr>
            <w:tcW w:w="1008" w:type="dxa"/>
          </w:tcPr>
          <w:p w14:paraId="328176C4" w14:textId="08E53EE6" w:rsidR="002C7DB6" w:rsidRDefault="002C7DB6" w:rsidP="002C7DB6">
            <w:r>
              <w:t>13</w:t>
            </w:r>
          </w:p>
        </w:tc>
        <w:tc>
          <w:tcPr>
            <w:tcW w:w="1980" w:type="dxa"/>
          </w:tcPr>
          <w:p w14:paraId="2BB615EB" w14:textId="4D8E058C" w:rsidR="002C7DB6" w:rsidRDefault="002C7DB6" w:rsidP="002C7DB6">
            <w:r>
              <w:t>Low 5.0 voltage on board</w:t>
            </w:r>
          </w:p>
        </w:tc>
        <w:tc>
          <w:tcPr>
            <w:tcW w:w="2340" w:type="dxa"/>
          </w:tcPr>
          <w:p w14:paraId="0373B49D" w14:textId="5C77B236" w:rsidR="002C7DB6" w:rsidRDefault="002C7DB6" w:rsidP="002C7DB6">
            <w:r>
              <w:t>AC power drop, DC/DC converter fails, AC/DC converter fails</w:t>
            </w:r>
          </w:p>
        </w:tc>
        <w:tc>
          <w:tcPr>
            <w:tcW w:w="1980" w:type="dxa"/>
          </w:tcPr>
          <w:p w14:paraId="08E48F27" w14:textId="016BBA0E" w:rsidR="002C7DB6" w:rsidRDefault="002C7DB6" w:rsidP="002C7DB6">
            <w:r>
              <w:t>Motor and LCD are unresponsive</w:t>
            </w:r>
            <w:r w:rsidR="00F33C17">
              <w:t xml:space="preserve"> as they do not have sufficient power</w:t>
            </w:r>
          </w:p>
        </w:tc>
        <w:tc>
          <w:tcPr>
            <w:tcW w:w="1800" w:type="dxa"/>
          </w:tcPr>
          <w:p w14:paraId="435493C6" w14:textId="08CB1D82" w:rsidR="002C7DB6" w:rsidRDefault="002C7DB6" w:rsidP="002C7DB6">
            <w:r>
              <w:t>Observation</w:t>
            </w:r>
          </w:p>
        </w:tc>
        <w:tc>
          <w:tcPr>
            <w:tcW w:w="1440" w:type="dxa"/>
          </w:tcPr>
          <w:p w14:paraId="1EB5ED25" w14:textId="7337A6FE" w:rsidR="002C7DB6" w:rsidRDefault="002C7DB6" w:rsidP="002C7DB6">
            <w:r>
              <w:t>Medium</w:t>
            </w:r>
          </w:p>
        </w:tc>
        <w:tc>
          <w:tcPr>
            <w:tcW w:w="2556" w:type="dxa"/>
          </w:tcPr>
          <w:p w14:paraId="44577297" w14:textId="7118A917" w:rsidR="002C7DB6" w:rsidRDefault="002C7DB6" w:rsidP="002C7DB6">
            <w:r>
              <w:t xml:space="preserve">May damage other components that are in use by </w:t>
            </w:r>
            <w:r w:rsidR="00F33C17">
              <w:t>5.0</w:t>
            </w:r>
            <w:r>
              <w:t xml:space="preserve"> V system</w:t>
            </w:r>
          </w:p>
        </w:tc>
      </w:tr>
      <w:tr w:rsidR="002C7DB6" w14:paraId="5799FB09" w14:textId="77777777" w:rsidTr="00AA1F8D">
        <w:trPr>
          <w:cantSplit/>
          <w:trHeight w:val="1440"/>
        </w:trPr>
        <w:tc>
          <w:tcPr>
            <w:tcW w:w="1008" w:type="dxa"/>
          </w:tcPr>
          <w:p w14:paraId="03915477" w14:textId="5DAAAC02" w:rsidR="002C7DB6" w:rsidRDefault="002C7DB6" w:rsidP="002C7DB6">
            <w:r>
              <w:lastRenderedPageBreak/>
              <w:t>14</w:t>
            </w:r>
          </w:p>
        </w:tc>
        <w:tc>
          <w:tcPr>
            <w:tcW w:w="1980" w:type="dxa"/>
          </w:tcPr>
          <w:p w14:paraId="7962135F" w14:textId="0D4CBA4B" w:rsidR="002C7DB6" w:rsidRDefault="002C7DB6" w:rsidP="002C7DB6">
            <w:r>
              <w:t xml:space="preserve">High </w:t>
            </w:r>
            <w:r w:rsidR="00F33C17">
              <w:t>5</w:t>
            </w:r>
            <w:r>
              <w:t>.</w:t>
            </w:r>
            <w:r w:rsidR="00F33C17">
              <w:t>0</w:t>
            </w:r>
            <w:r>
              <w:t xml:space="preserve"> voltage on board</w:t>
            </w:r>
          </w:p>
        </w:tc>
        <w:tc>
          <w:tcPr>
            <w:tcW w:w="2340" w:type="dxa"/>
          </w:tcPr>
          <w:p w14:paraId="428E21EA" w14:textId="539391A2" w:rsidR="002C7DB6" w:rsidRDefault="002C7DB6" w:rsidP="002C7DB6">
            <w:r>
              <w:t>AC power surge, DC/DC converter fails, AC/DC converter fails</w:t>
            </w:r>
          </w:p>
        </w:tc>
        <w:tc>
          <w:tcPr>
            <w:tcW w:w="1980" w:type="dxa"/>
          </w:tcPr>
          <w:p w14:paraId="61B7F854" w14:textId="62636A1D" w:rsidR="002C7DB6" w:rsidRDefault="00F33C17" w:rsidP="002C7DB6">
            <w:r>
              <w:t xml:space="preserve">Motor and LCD are either unresponsive or </w:t>
            </w:r>
            <w:proofErr w:type="gramStart"/>
            <w:r w:rsidR="00A35BFC">
              <w:t>fries</w:t>
            </w:r>
            <w:proofErr w:type="gramEnd"/>
            <w:r w:rsidR="00A35BFC">
              <w:t xml:space="preserve"> components, motor spinning too fast</w:t>
            </w:r>
          </w:p>
        </w:tc>
        <w:tc>
          <w:tcPr>
            <w:tcW w:w="1800" w:type="dxa"/>
          </w:tcPr>
          <w:p w14:paraId="69BEA50D" w14:textId="756EFE73" w:rsidR="002C7DB6" w:rsidRDefault="002C7DB6" w:rsidP="002C7DB6">
            <w:r>
              <w:t>Observation</w:t>
            </w:r>
          </w:p>
        </w:tc>
        <w:tc>
          <w:tcPr>
            <w:tcW w:w="1440" w:type="dxa"/>
          </w:tcPr>
          <w:p w14:paraId="51CECB33" w14:textId="3E2481AE" w:rsidR="002C7DB6" w:rsidRDefault="002C7DB6" w:rsidP="002C7DB6">
            <w:r>
              <w:t>High</w:t>
            </w:r>
          </w:p>
        </w:tc>
        <w:tc>
          <w:tcPr>
            <w:tcW w:w="2556" w:type="dxa"/>
          </w:tcPr>
          <w:p w14:paraId="05563773" w14:textId="5ED941A3" w:rsidR="002C7DB6" w:rsidRDefault="002C7DB6" w:rsidP="002C7DB6">
            <w:r>
              <w:t xml:space="preserve">May damage some or all </w:t>
            </w:r>
            <w:r w:rsidR="00A35BFC">
              <w:t>5</w:t>
            </w:r>
            <w:r>
              <w:t>.</w:t>
            </w:r>
            <w:r w:rsidR="00A35BFC">
              <w:t>0</w:t>
            </w:r>
            <w:r>
              <w:t xml:space="preserve"> V systems depending on severity of surge, may overheat AC/DC converter for a fire</w:t>
            </w:r>
            <w:r w:rsidR="00A35BFC">
              <w:t>, motor spinning too fast may affect user</w:t>
            </w:r>
          </w:p>
        </w:tc>
      </w:tr>
      <w:tr w:rsidR="00A35BFC" w14:paraId="5BD06F51" w14:textId="77777777" w:rsidTr="00AA1F8D">
        <w:trPr>
          <w:cantSplit/>
          <w:trHeight w:val="1440"/>
        </w:trPr>
        <w:tc>
          <w:tcPr>
            <w:tcW w:w="1008" w:type="dxa"/>
          </w:tcPr>
          <w:p w14:paraId="52379DE2" w14:textId="73B78256" w:rsidR="00A35BFC" w:rsidRDefault="00A35BFC" w:rsidP="002C7DB6">
            <w:r>
              <w:t>15</w:t>
            </w:r>
          </w:p>
        </w:tc>
        <w:tc>
          <w:tcPr>
            <w:tcW w:w="1980" w:type="dxa"/>
          </w:tcPr>
          <w:p w14:paraId="3AB0C0B7" w14:textId="798CDBB2" w:rsidR="00A35BFC" w:rsidRDefault="00A35BFC" w:rsidP="002C7DB6">
            <w:r>
              <w:t>AC/DC Converter Failure</w:t>
            </w:r>
          </w:p>
        </w:tc>
        <w:tc>
          <w:tcPr>
            <w:tcW w:w="2340" w:type="dxa"/>
          </w:tcPr>
          <w:p w14:paraId="29DE0F9D" w14:textId="6D06A2E4" w:rsidR="00A35BFC" w:rsidRDefault="003B1766" w:rsidP="002C7DB6">
            <w:r>
              <w:t xml:space="preserve">AC power fluctuation, external damage, </w:t>
            </w:r>
          </w:p>
        </w:tc>
        <w:tc>
          <w:tcPr>
            <w:tcW w:w="1980" w:type="dxa"/>
          </w:tcPr>
          <w:p w14:paraId="4709B96D" w14:textId="78594C88" w:rsidR="00A35BFC" w:rsidRDefault="003B1766" w:rsidP="002C7DB6">
            <w:r>
              <w:t>Board switches to battery power</w:t>
            </w:r>
            <w:r w:rsidR="00F175D3">
              <w:t>, motor no longer useable</w:t>
            </w:r>
          </w:p>
        </w:tc>
        <w:tc>
          <w:tcPr>
            <w:tcW w:w="1800" w:type="dxa"/>
          </w:tcPr>
          <w:p w14:paraId="5B1B57B3" w14:textId="2E0E0456" w:rsidR="00A35BFC" w:rsidRDefault="00F175D3" w:rsidP="002C7DB6">
            <w:r>
              <w:t>Observation</w:t>
            </w:r>
          </w:p>
        </w:tc>
        <w:tc>
          <w:tcPr>
            <w:tcW w:w="1440" w:type="dxa"/>
          </w:tcPr>
          <w:p w14:paraId="43004458" w14:textId="7B16384E" w:rsidR="00A35BFC" w:rsidRDefault="00F175D3" w:rsidP="002C7DB6">
            <w:r>
              <w:t>High</w:t>
            </w:r>
          </w:p>
        </w:tc>
        <w:tc>
          <w:tcPr>
            <w:tcW w:w="2556" w:type="dxa"/>
          </w:tcPr>
          <w:p w14:paraId="7C4AC765" w14:textId="2E97D7A7" w:rsidR="00A35BFC" w:rsidRDefault="00F175D3" w:rsidP="002C7DB6">
            <w:r>
              <w:t>Depending on type of failure, AC/DC wall plug may overheat</w:t>
            </w:r>
            <w:r w:rsidR="00476739">
              <w:t>, but if shuts off quietly there is no issue besides replacement</w:t>
            </w:r>
          </w:p>
        </w:tc>
      </w:tr>
      <w:tr w:rsidR="00476739" w14:paraId="74B05296" w14:textId="77777777" w:rsidTr="00AA1F8D">
        <w:trPr>
          <w:cantSplit/>
          <w:trHeight w:val="1440"/>
        </w:trPr>
        <w:tc>
          <w:tcPr>
            <w:tcW w:w="1008" w:type="dxa"/>
          </w:tcPr>
          <w:p w14:paraId="37F5250F" w14:textId="3518674A" w:rsidR="00476739" w:rsidRDefault="00476739" w:rsidP="002C7DB6">
            <w:r>
              <w:t>16</w:t>
            </w:r>
          </w:p>
        </w:tc>
        <w:tc>
          <w:tcPr>
            <w:tcW w:w="1980" w:type="dxa"/>
          </w:tcPr>
          <w:p w14:paraId="529B89EA" w14:textId="10A88799" w:rsidR="00476739" w:rsidRDefault="00476739" w:rsidP="002C7DB6">
            <w:r>
              <w:t>Battery Charger failure</w:t>
            </w:r>
          </w:p>
        </w:tc>
        <w:tc>
          <w:tcPr>
            <w:tcW w:w="2340" w:type="dxa"/>
          </w:tcPr>
          <w:p w14:paraId="3406AB34" w14:textId="18833A7F" w:rsidR="00476739" w:rsidRDefault="00476739" w:rsidP="002C7DB6">
            <w:r>
              <w:t xml:space="preserve">Battery degradation, </w:t>
            </w:r>
            <w:r w:rsidR="00E0731B">
              <w:t>IC regulator chip failure</w:t>
            </w:r>
          </w:p>
        </w:tc>
        <w:tc>
          <w:tcPr>
            <w:tcW w:w="1980" w:type="dxa"/>
          </w:tcPr>
          <w:p w14:paraId="7EE2B185" w14:textId="14163171" w:rsidR="00476739" w:rsidRDefault="00E0731B" w:rsidP="002C7DB6">
            <w:r>
              <w:t xml:space="preserve">Battery charges incorrectly, </w:t>
            </w:r>
            <w:r w:rsidR="00A37B70">
              <w:t>with unpredictable results</w:t>
            </w:r>
          </w:p>
        </w:tc>
        <w:tc>
          <w:tcPr>
            <w:tcW w:w="1800" w:type="dxa"/>
          </w:tcPr>
          <w:p w14:paraId="59C12E08" w14:textId="7AF2CC33" w:rsidR="00476739" w:rsidRDefault="00A37B70" w:rsidP="002C7DB6">
            <w:r>
              <w:t>Observation</w:t>
            </w:r>
          </w:p>
        </w:tc>
        <w:tc>
          <w:tcPr>
            <w:tcW w:w="1440" w:type="dxa"/>
          </w:tcPr>
          <w:p w14:paraId="630FC657" w14:textId="7C5EB0AE" w:rsidR="00476739" w:rsidRDefault="00A37B70" w:rsidP="002C7DB6">
            <w:r>
              <w:t>High</w:t>
            </w:r>
          </w:p>
        </w:tc>
        <w:tc>
          <w:tcPr>
            <w:tcW w:w="2556" w:type="dxa"/>
          </w:tcPr>
          <w:p w14:paraId="6F38E4D9" w14:textId="11F38873" w:rsidR="00476739" w:rsidRDefault="00A37B70" w:rsidP="002C7DB6">
            <w:r>
              <w:t>Incorrectly charging battery may lead to fires and toxic emissions</w:t>
            </w:r>
          </w:p>
        </w:tc>
      </w:tr>
    </w:tbl>
    <w:p w14:paraId="39EC4320" w14:textId="59073F09" w:rsidR="00A37B70" w:rsidRDefault="00A37B70" w:rsidP="00A37B70">
      <w:pPr>
        <w:pStyle w:val="Title"/>
        <w:ind w:left="72"/>
        <w:rPr>
          <w:sz w:val="24"/>
        </w:rPr>
      </w:pPr>
      <w:r>
        <w:rPr>
          <w:sz w:val="24"/>
        </w:rPr>
        <w:t>Table 6: Microcontroller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
        <w:gridCol w:w="1980"/>
        <w:gridCol w:w="2340"/>
        <w:gridCol w:w="1980"/>
        <w:gridCol w:w="1800"/>
        <w:gridCol w:w="1440"/>
        <w:gridCol w:w="2556"/>
      </w:tblGrid>
      <w:tr w:rsidR="00A37B70" w14:paraId="70868E12" w14:textId="77777777" w:rsidTr="00AA1F8D">
        <w:tc>
          <w:tcPr>
            <w:tcW w:w="1008" w:type="dxa"/>
          </w:tcPr>
          <w:p w14:paraId="37D805D5" w14:textId="77777777" w:rsidR="00A37B70" w:rsidRDefault="00A37B70" w:rsidP="00AA1F8D">
            <w:pPr>
              <w:jc w:val="center"/>
              <w:rPr>
                <w:b/>
                <w:bCs/>
              </w:rPr>
            </w:pPr>
            <w:r>
              <w:rPr>
                <w:b/>
                <w:bCs/>
              </w:rPr>
              <w:t>Failure No.</w:t>
            </w:r>
          </w:p>
        </w:tc>
        <w:tc>
          <w:tcPr>
            <w:tcW w:w="1980" w:type="dxa"/>
          </w:tcPr>
          <w:p w14:paraId="756482BC" w14:textId="77777777" w:rsidR="00A37B70" w:rsidRDefault="00A37B70" w:rsidP="00AA1F8D">
            <w:pPr>
              <w:jc w:val="center"/>
              <w:rPr>
                <w:b/>
                <w:bCs/>
              </w:rPr>
            </w:pPr>
            <w:r>
              <w:rPr>
                <w:b/>
                <w:bCs/>
              </w:rPr>
              <w:t>Failure Mode</w:t>
            </w:r>
          </w:p>
        </w:tc>
        <w:tc>
          <w:tcPr>
            <w:tcW w:w="2340" w:type="dxa"/>
          </w:tcPr>
          <w:p w14:paraId="2BF855A4" w14:textId="77777777" w:rsidR="00A37B70" w:rsidRDefault="00A37B70" w:rsidP="00AA1F8D">
            <w:pPr>
              <w:jc w:val="center"/>
              <w:rPr>
                <w:b/>
                <w:bCs/>
              </w:rPr>
            </w:pPr>
            <w:r>
              <w:rPr>
                <w:b/>
                <w:bCs/>
              </w:rPr>
              <w:t>Possible Causes</w:t>
            </w:r>
          </w:p>
        </w:tc>
        <w:tc>
          <w:tcPr>
            <w:tcW w:w="1980" w:type="dxa"/>
          </w:tcPr>
          <w:p w14:paraId="70FA4B6B" w14:textId="77777777" w:rsidR="00A37B70" w:rsidRDefault="00A37B70" w:rsidP="00AA1F8D">
            <w:pPr>
              <w:jc w:val="center"/>
              <w:rPr>
                <w:b/>
                <w:bCs/>
              </w:rPr>
            </w:pPr>
            <w:r>
              <w:rPr>
                <w:b/>
                <w:bCs/>
              </w:rPr>
              <w:t>Failure Effects</w:t>
            </w:r>
          </w:p>
        </w:tc>
        <w:tc>
          <w:tcPr>
            <w:tcW w:w="1800" w:type="dxa"/>
          </w:tcPr>
          <w:p w14:paraId="4D2C35B7" w14:textId="77777777" w:rsidR="00A37B70" w:rsidRDefault="00A37B70" w:rsidP="00AA1F8D">
            <w:pPr>
              <w:jc w:val="center"/>
              <w:rPr>
                <w:b/>
                <w:bCs/>
              </w:rPr>
            </w:pPr>
            <w:r>
              <w:rPr>
                <w:b/>
                <w:bCs/>
              </w:rPr>
              <w:t>Method of Detection</w:t>
            </w:r>
          </w:p>
        </w:tc>
        <w:tc>
          <w:tcPr>
            <w:tcW w:w="1440" w:type="dxa"/>
          </w:tcPr>
          <w:p w14:paraId="34159269" w14:textId="77777777" w:rsidR="00A37B70" w:rsidRDefault="00A37B70" w:rsidP="00AA1F8D">
            <w:pPr>
              <w:jc w:val="center"/>
              <w:rPr>
                <w:b/>
                <w:bCs/>
              </w:rPr>
            </w:pPr>
            <w:r>
              <w:rPr>
                <w:b/>
                <w:bCs/>
              </w:rPr>
              <w:t>Criticality</w:t>
            </w:r>
          </w:p>
        </w:tc>
        <w:tc>
          <w:tcPr>
            <w:tcW w:w="2556" w:type="dxa"/>
          </w:tcPr>
          <w:p w14:paraId="3A9E9352" w14:textId="77777777" w:rsidR="00A37B70" w:rsidRDefault="00A37B70" w:rsidP="00AA1F8D">
            <w:pPr>
              <w:jc w:val="center"/>
              <w:rPr>
                <w:b/>
                <w:bCs/>
              </w:rPr>
            </w:pPr>
            <w:r>
              <w:rPr>
                <w:b/>
                <w:bCs/>
              </w:rPr>
              <w:t>Remarks</w:t>
            </w:r>
          </w:p>
        </w:tc>
      </w:tr>
      <w:tr w:rsidR="00A37B70" w14:paraId="11B0595D" w14:textId="77777777" w:rsidTr="00AA1F8D">
        <w:trPr>
          <w:cantSplit/>
          <w:trHeight w:val="1440"/>
        </w:trPr>
        <w:tc>
          <w:tcPr>
            <w:tcW w:w="1008" w:type="dxa"/>
          </w:tcPr>
          <w:p w14:paraId="75054E35" w14:textId="370DF8FB" w:rsidR="00A37B70" w:rsidRDefault="00A37B70" w:rsidP="00AA1F8D">
            <w:r>
              <w:t>1</w:t>
            </w:r>
            <w:r w:rsidR="00A248DF">
              <w:t>7</w:t>
            </w:r>
          </w:p>
        </w:tc>
        <w:tc>
          <w:tcPr>
            <w:tcW w:w="1980" w:type="dxa"/>
          </w:tcPr>
          <w:p w14:paraId="67964941" w14:textId="427263D3" w:rsidR="00A37B70" w:rsidRDefault="00A248DF" w:rsidP="00AA1F8D">
            <w:r>
              <w:t>RF Module failure</w:t>
            </w:r>
          </w:p>
        </w:tc>
        <w:tc>
          <w:tcPr>
            <w:tcW w:w="2340" w:type="dxa"/>
          </w:tcPr>
          <w:p w14:paraId="0B852226" w14:textId="2B7104CE" w:rsidR="00A37B70" w:rsidRDefault="00A248DF" w:rsidP="00AA1F8D">
            <w:r>
              <w:t>EM surge</w:t>
            </w:r>
            <w:r w:rsidR="00BA4899">
              <w:t xml:space="preserve"> into antenna, power surge into MC, overheating</w:t>
            </w:r>
          </w:p>
        </w:tc>
        <w:tc>
          <w:tcPr>
            <w:tcW w:w="1980" w:type="dxa"/>
          </w:tcPr>
          <w:p w14:paraId="0D7BD5FD" w14:textId="72398BBE" w:rsidR="00A37B70" w:rsidRDefault="00BA4899" w:rsidP="00AA1F8D">
            <w:r>
              <w:t>ESP32 no longer able to contact server</w:t>
            </w:r>
          </w:p>
        </w:tc>
        <w:tc>
          <w:tcPr>
            <w:tcW w:w="1800" w:type="dxa"/>
          </w:tcPr>
          <w:p w14:paraId="62CCF7A4" w14:textId="6038363F" w:rsidR="00A37B70" w:rsidRDefault="00BA4899" w:rsidP="00AA1F8D">
            <w:r>
              <w:t>Observation</w:t>
            </w:r>
          </w:p>
        </w:tc>
        <w:tc>
          <w:tcPr>
            <w:tcW w:w="1440" w:type="dxa"/>
          </w:tcPr>
          <w:p w14:paraId="6C453946" w14:textId="3364DC19" w:rsidR="00A37B70" w:rsidRDefault="00BA4899" w:rsidP="00AA1F8D">
            <w:r>
              <w:t>Medium</w:t>
            </w:r>
          </w:p>
        </w:tc>
        <w:tc>
          <w:tcPr>
            <w:tcW w:w="2556" w:type="dxa"/>
          </w:tcPr>
          <w:p w14:paraId="36B32572" w14:textId="02D619D5" w:rsidR="00A37B70" w:rsidRDefault="00BA4899" w:rsidP="00AA1F8D">
            <w:r>
              <w:t>Would need to replace entire MC as they are integrated</w:t>
            </w:r>
          </w:p>
        </w:tc>
      </w:tr>
      <w:tr w:rsidR="00A37B70" w14:paraId="73648FE6" w14:textId="77777777" w:rsidTr="00AA1F8D">
        <w:trPr>
          <w:cantSplit/>
          <w:trHeight w:val="1440"/>
        </w:trPr>
        <w:tc>
          <w:tcPr>
            <w:tcW w:w="1008" w:type="dxa"/>
          </w:tcPr>
          <w:p w14:paraId="3560FB2F" w14:textId="57EECB3D" w:rsidR="00A37B70" w:rsidRDefault="00A37B70" w:rsidP="00AA1F8D">
            <w:r>
              <w:t>1</w:t>
            </w:r>
            <w:r w:rsidR="00BA4899">
              <w:t>8</w:t>
            </w:r>
          </w:p>
        </w:tc>
        <w:tc>
          <w:tcPr>
            <w:tcW w:w="1980" w:type="dxa"/>
          </w:tcPr>
          <w:p w14:paraId="64910EF7" w14:textId="7B9ADFCC" w:rsidR="00A37B70" w:rsidRDefault="007B68C8" w:rsidP="00AA1F8D">
            <w:r>
              <w:t>GPIO Pin</w:t>
            </w:r>
            <w:r w:rsidR="00C306A6">
              <w:t xml:space="preserve"> failure</w:t>
            </w:r>
          </w:p>
        </w:tc>
        <w:tc>
          <w:tcPr>
            <w:tcW w:w="2340" w:type="dxa"/>
          </w:tcPr>
          <w:p w14:paraId="2BF81237" w14:textId="2D4E6A03" w:rsidR="00A37B70" w:rsidRDefault="00C306A6" w:rsidP="00AA1F8D">
            <w:r>
              <w:t xml:space="preserve">Current surge into pin, power surge, peripheral input </w:t>
            </w:r>
            <w:r w:rsidR="00A92056">
              <w:t>out of spec</w:t>
            </w:r>
          </w:p>
        </w:tc>
        <w:tc>
          <w:tcPr>
            <w:tcW w:w="1980" w:type="dxa"/>
          </w:tcPr>
          <w:p w14:paraId="66DFA4D1" w14:textId="37B38A43" w:rsidR="00A37B70" w:rsidRDefault="00A92056" w:rsidP="00AA1F8D">
            <w:r>
              <w:t xml:space="preserve">GPIO pin and communication to peripheral </w:t>
            </w:r>
            <w:r w:rsidR="009C2E2B">
              <w:t>has loss of communication</w:t>
            </w:r>
          </w:p>
        </w:tc>
        <w:tc>
          <w:tcPr>
            <w:tcW w:w="1800" w:type="dxa"/>
          </w:tcPr>
          <w:p w14:paraId="2CC2C1CA" w14:textId="154480D4" w:rsidR="00A37B70" w:rsidRDefault="009C2E2B" w:rsidP="00AA1F8D">
            <w:r>
              <w:t>Observation</w:t>
            </w:r>
          </w:p>
        </w:tc>
        <w:tc>
          <w:tcPr>
            <w:tcW w:w="1440" w:type="dxa"/>
          </w:tcPr>
          <w:p w14:paraId="46913062" w14:textId="66A60F8D" w:rsidR="00A37B70" w:rsidRDefault="009C2E2B" w:rsidP="00AA1F8D">
            <w:r>
              <w:t>Low</w:t>
            </w:r>
          </w:p>
        </w:tc>
        <w:tc>
          <w:tcPr>
            <w:tcW w:w="2556" w:type="dxa"/>
          </w:tcPr>
          <w:p w14:paraId="4AF9FCD0" w14:textId="625B8A6E" w:rsidR="00A37B70" w:rsidRDefault="00F2490F" w:rsidP="00AA1F8D">
            <w:r>
              <w:t>Entire MC would need to be replaced to restore functionality</w:t>
            </w:r>
          </w:p>
        </w:tc>
      </w:tr>
      <w:tr w:rsidR="001A1CE1" w14:paraId="3815ED76" w14:textId="77777777" w:rsidTr="00AA1F8D">
        <w:trPr>
          <w:cantSplit/>
          <w:trHeight w:val="1440"/>
        </w:trPr>
        <w:tc>
          <w:tcPr>
            <w:tcW w:w="1008" w:type="dxa"/>
          </w:tcPr>
          <w:p w14:paraId="73F170AC" w14:textId="0187B5C3" w:rsidR="001A1CE1" w:rsidRDefault="001A1CE1" w:rsidP="001A1CE1">
            <w:r>
              <w:lastRenderedPageBreak/>
              <w:t>19</w:t>
            </w:r>
          </w:p>
        </w:tc>
        <w:tc>
          <w:tcPr>
            <w:tcW w:w="1980" w:type="dxa"/>
          </w:tcPr>
          <w:p w14:paraId="107C7C16" w14:textId="3D848775" w:rsidR="001A1CE1" w:rsidRDefault="001A1CE1" w:rsidP="001A1CE1">
            <w:r>
              <w:t>DAC failure</w:t>
            </w:r>
          </w:p>
        </w:tc>
        <w:tc>
          <w:tcPr>
            <w:tcW w:w="2340" w:type="dxa"/>
          </w:tcPr>
          <w:p w14:paraId="12B10660" w14:textId="1732862A" w:rsidR="001A1CE1" w:rsidRDefault="001A1CE1" w:rsidP="001A1CE1">
            <w:r>
              <w:t>Surge of current from failure of OPAMP buffer, capacitor, and speaker</w:t>
            </w:r>
          </w:p>
        </w:tc>
        <w:tc>
          <w:tcPr>
            <w:tcW w:w="1980" w:type="dxa"/>
          </w:tcPr>
          <w:p w14:paraId="2C4E5510" w14:textId="048BC9AD" w:rsidR="001A1CE1" w:rsidRDefault="001A1CE1" w:rsidP="001A1CE1">
            <w:r>
              <w:t>Audio no longer able to be played</w:t>
            </w:r>
          </w:p>
        </w:tc>
        <w:tc>
          <w:tcPr>
            <w:tcW w:w="1800" w:type="dxa"/>
          </w:tcPr>
          <w:p w14:paraId="54220587" w14:textId="4FAAD6A1" w:rsidR="001A1CE1" w:rsidRDefault="001A1CE1" w:rsidP="001A1CE1">
            <w:r>
              <w:t>Observation</w:t>
            </w:r>
          </w:p>
        </w:tc>
        <w:tc>
          <w:tcPr>
            <w:tcW w:w="1440" w:type="dxa"/>
          </w:tcPr>
          <w:p w14:paraId="383AE728" w14:textId="3550D42B" w:rsidR="001A1CE1" w:rsidRDefault="001A1CE1" w:rsidP="001A1CE1">
            <w:r>
              <w:t>Low</w:t>
            </w:r>
          </w:p>
        </w:tc>
        <w:tc>
          <w:tcPr>
            <w:tcW w:w="2556" w:type="dxa"/>
          </w:tcPr>
          <w:p w14:paraId="46C2BE93" w14:textId="17EF0A45" w:rsidR="001A1CE1" w:rsidRDefault="001A1CE1" w:rsidP="001A1CE1">
            <w:r>
              <w:t>Entire MC would need to be replaced to restore functionality</w:t>
            </w:r>
          </w:p>
        </w:tc>
      </w:tr>
      <w:tr w:rsidR="001A1CE1" w14:paraId="23A7A464" w14:textId="77777777" w:rsidTr="00AA1F8D">
        <w:trPr>
          <w:cantSplit/>
          <w:trHeight w:val="1440"/>
        </w:trPr>
        <w:tc>
          <w:tcPr>
            <w:tcW w:w="1008" w:type="dxa"/>
          </w:tcPr>
          <w:p w14:paraId="47BD8E75" w14:textId="2FF35B7B" w:rsidR="001A1CE1" w:rsidRDefault="001A1CE1" w:rsidP="001A1CE1">
            <w:r>
              <w:t>20</w:t>
            </w:r>
          </w:p>
        </w:tc>
        <w:tc>
          <w:tcPr>
            <w:tcW w:w="1980" w:type="dxa"/>
          </w:tcPr>
          <w:p w14:paraId="4E0EE6A9" w14:textId="561A3AE8" w:rsidR="001A1CE1" w:rsidRDefault="001A1CE1" w:rsidP="001A1CE1">
            <w:r>
              <w:t>Reset triggered on Micro</w:t>
            </w:r>
          </w:p>
        </w:tc>
        <w:tc>
          <w:tcPr>
            <w:tcW w:w="2340" w:type="dxa"/>
          </w:tcPr>
          <w:p w14:paraId="2CB3B82A" w14:textId="3D382A86" w:rsidR="001A1CE1" w:rsidRDefault="001A1CE1" w:rsidP="001A1CE1">
            <w:r>
              <w:t>Pull-up resistor for reset is open, decoupling capacitor open, reset switch stuck</w:t>
            </w:r>
          </w:p>
        </w:tc>
        <w:tc>
          <w:tcPr>
            <w:tcW w:w="1980" w:type="dxa"/>
          </w:tcPr>
          <w:p w14:paraId="05ACE3C6" w14:textId="6E2F7825" w:rsidR="001A1CE1" w:rsidRDefault="001A1CE1" w:rsidP="001A1CE1">
            <w:r>
              <w:t>Board automatically restarts</w:t>
            </w:r>
          </w:p>
        </w:tc>
        <w:tc>
          <w:tcPr>
            <w:tcW w:w="1800" w:type="dxa"/>
          </w:tcPr>
          <w:p w14:paraId="54AAE577" w14:textId="78552802" w:rsidR="001A1CE1" w:rsidRDefault="001A1CE1" w:rsidP="001A1CE1">
            <w:r>
              <w:t>Observation</w:t>
            </w:r>
          </w:p>
        </w:tc>
        <w:tc>
          <w:tcPr>
            <w:tcW w:w="1440" w:type="dxa"/>
          </w:tcPr>
          <w:p w14:paraId="3B31EB76" w14:textId="43D2A50E" w:rsidR="001A1CE1" w:rsidRDefault="00700E51" w:rsidP="001A1CE1">
            <w:r>
              <w:t>Low</w:t>
            </w:r>
          </w:p>
        </w:tc>
        <w:tc>
          <w:tcPr>
            <w:tcW w:w="2556" w:type="dxa"/>
          </w:tcPr>
          <w:p w14:paraId="0522D08F" w14:textId="595D2861" w:rsidR="001A1CE1" w:rsidRDefault="00433494" w:rsidP="001A1CE1">
            <w:r>
              <w:t>Must hunt for perpetrator of issue</w:t>
            </w:r>
          </w:p>
        </w:tc>
      </w:tr>
      <w:tr w:rsidR="00433494" w14:paraId="0E38AB97" w14:textId="77777777" w:rsidTr="00AA1F8D">
        <w:trPr>
          <w:cantSplit/>
          <w:trHeight w:val="1440"/>
        </w:trPr>
        <w:tc>
          <w:tcPr>
            <w:tcW w:w="1008" w:type="dxa"/>
          </w:tcPr>
          <w:p w14:paraId="6C81C2AB" w14:textId="4AF6579F" w:rsidR="00433494" w:rsidRDefault="00433494" w:rsidP="001A1CE1">
            <w:r>
              <w:t>21</w:t>
            </w:r>
          </w:p>
        </w:tc>
        <w:tc>
          <w:tcPr>
            <w:tcW w:w="1980" w:type="dxa"/>
          </w:tcPr>
          <w:p w14:paraId="491609FD" w14:textId="1B907413" w:rsidR="00433494" w:rsidRDefault="00433494" w:rsidP="001A1CE1">
            <w:r>
              <w:t xml:space="preserve">Micro incorrectly or stops </w:t>
            </w:r>
            <w:r w:rsidR="00700E51">
              <w:t>performing instructions</w:t>
            </w:r>
          </w:p>
        </w:tc>
        <w:tc>
          <w:tcPr>
            <w:tcW w:w="2340" w:type="dxa"/>
          </w:tcPr>
          <w:p w14:paraId="6D8A1017" w14:textId="04BC468C" w:rsidR="00433494" w:rsidRDefault="00700E51" w:rsidP="001A1CE1">
            <w:r>
              <w:t>Passive resistors broke, transistors damaged, noise on 3.3 V power, software</w:t>
            </w:r>
          </w:p>
        </w:tc>
        <w:tc>
          <w:tcPr>
            <w:tcW w:w="1980" w:type="dxa"/>
          </w:tcPr>
          <w:p w14:paraId="649832BF" w14:textId="6702140B" w:rsidR="00433494" w:rsidRDefault="00700E51" w:rsidP="001A1CE1">
            <w:r>
              <w:t>Board is frozen</w:t>
            </w:r>
          </w:p>
        </w:tc>
        <w:tc>
          <w:tcPr>
            <w:tcW w:w="1800" w:type="dxa"/>
          </w:tcPr>
          <w:p w14:paraId="3DDFB4E9" w14:textId="66967C86" w:rsidR="00433494" w:rsidRDefault="00700E51" w:rsidP="001A1CE1">
            <w:r>
              <w:t>Observation</w:t>
            </w:r>
          </w:p>
        </w:tc>
        <w:tc>
          <w:tcPr>
            <w:tcW w:w="1440" w:type="dxa"/>
          </w:tcPr>
          <w:p w14:paraId="4A2C1B39" w14:textId="4E6F008E" w:rsidR="00433494" w:rsidRDefault="00700E51" w:rsidP="001A1CE1">
            <w:r>
              <w:t>Low</w:t>
            </w:r>
          </w:p>
        </w:tc>
        <w:tc>
          <w:tcPr>
            <w:tcW w:w="2556" w:type="dxa"/>
          </w:tcPr>
          <w:p w14:paraId="191D259D" w14:textId="357EF701" w:rsidR="00433494" w:rsidRDefault="00700E51" w:rsidP="001A1CE1">
            <w:r>
              <w:t>Replace MC</w:t>
            </w:r>
          </w:p>
        </w:tc>
      </w:tr>
    </w:tbl>
    <w:p w14:paraId="4D5E0689" w14:textId="48BB1E6B" w:rsidR="00D1298B" w:rsidRDefault="00D1298B" w:rsidP="009B7FE3">
      <w:pPr>
        <w:pStyle w:val="Title"/>
        <w:ind w:left="72"/>
        <w:rPr>
          <w:sz w:val="24"/>
        </w:rPr>
      </w:pPr>
    </w:p>
    <w:sectPr w:rsidR="00D1298B" w:rsidSect="00D1298B">
      <w:headerReference w:type="default" r:id="rId20"/>
      <w:footerReference w:type="default" r:id="rId21"/>
      <w:headerReference w:type="first" r:id="rId22"/>
      <w:footerReference w:type="first" r:id="rId23"/>
      <w:pgSz w:w="15840" w:h="12240" w:orient="landscape"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03D49" w14:textId="77777777" w:rsidR="00871C7E" w:rsidRDefault="00871C7E">
      <w:r>
        <w:separator/>
      </w:r>
    </w:p>
  </w:endnote>
  <w:endnote w:type="continuationSeparator" w:id="0">
    <w:p w14:paraId="5DA96BEC" w14:textId="77777777" w:rsidR="00871C7E" w:rsidRDefault="00871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CC72" w14:textId="77777777" w:rsidR="00D6529B" w:rsidRDefault="00871C7E" w:rsidP="00B56C42">
    <w:pPr>
      <w:pStyle w:val="Footer"/>
      <w:tabs>
        <w:tab w:val="clear" w:pos="4320"/>
        <w:tab w:val="clear" w:pos="8640"/>
        <w:tab w:val="center" w:pos="4680"/>
        <w:tab w:val="left" w:pos="8100"/>
        <w:tab w:val="right" w:pos="12960"/>
      </w:tabs>
    </w:pPr>
    <w:hyperlink r:id="rId1" w:history="1">
      <w:r w:rsidR="00B56C42" w:rsidRPr="00AE7801">
        <w:rPr>
          <w:rStyle w:val="Hyperlink"/>
        </w:rPr>
        <w:t>https://engineering.purdue.edu/ece477</w:t>
      </w:r>
    </w:hyperlink>
    <w:r w:rsidR="00B56C42">
      <w:t xml:space="preserve"> </w:t>
    </w:r>
    <w:r w:rsidR="00B56C42">
      <w:tab/>
    </w:r>
    <w:r w:rsidR="00B56C42">
      <w:tab/>
      <w:t xml:space="preserve">Page </w:t>
    </w:r>
    <w:r w:rsidR="00B56C42">
      <w:fldChar w:fldCharType="begin"/>
    </w:r>
    <w:r w:rsidR="00B56C42">
      <w:instrText xml:space="preserve"> PAGE  \* Arabic  \* MERGEFORMAT </w:instrText>
    </w:r>
    <w:r w:rsidR="00B56C42">
      <w:fldChar w:fldCharType="separate"/>
    </w:r>
    <w:r w:rsidR="00FA1183">
      <w:rPr>
        <w:noProof/>
      </w:rPr>
      <w:t>1</w:t>
    </w:r>
    <w:r w:rsidR="00B56C42">
      <w:fldChar w:fldCharType="end"/>
    </w:r>
    <w:r w:rsidR="00B56C42">
      <w:t xml:space="preserve"> of </w:t>
    </w:r>
    <w:r w:rsidR="00FA1183">
      <w:rPr>
        <w:noProof/>
      </w:rPr>
      <w:fldChar w:fldCharType="begin"/>
    </w:r>
    <w:r w:rsidR="00FA1183">
      <w:rPr>
        <w:noProof/>
      </w:rPr>
      <w:instrText xml:space="preserve"> NUMPAGES   \* MERGEFORMAT </w:instrText>
    </w:r>
    <w:r w:rsidR="00FA1183">
      <w:rPr>
        <w:noProof/>
      </w:rPr>
      <w:fldChar w:fldCharType="separate"/>
    </w:r>
    <w:r w:rsidR="00FA1183">
      <w:rPr>
        <w:noProof/>
      </w:rPr>
      <w:t>5</w:t>
    </w:r>
    <w:r w:rsidR="00FA1183">
      <w:rPr>
        <w:noProof/>
      </w:rPr>
      <w:fldChar w:fldCharType="end"/>
    </w:r>
    <w:r w:rsidR="00B56C42">
      <w:tab/>
    </w:r>
    <w:r w:rsidR="00B56C42">
      <w:tab/>
    </w:r>
    <w:r w:rsidR="00B56C42">
      <w:tab/>
    </w:r>
    <w:r w:rsidR="00B56C42">
      <w:tab/>
    </w:r>
    <w:r w:rsidR="00B56C42">
      <w:tab/>
    </w:r>
    <w:r w:rsidR="00B56C42">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F694F" w14:textId="77777777" w:rsidR="00C31307" w:rsidRDefault="00871C7E" w:rsidP="00B56C42">
    <w:pPr>
      <w:pStyle w:val="Footer"/>
      <w:tabs>
        <w:tab w:val="left" w:pos="9270"/>
      </w:tabs>
    </w:pPr>
    <w:hyperlink r:id="rId1" w:history="1">
      <w:r w:rsidR="00B56C42" w:rsidRPr="00AE7801">
        <w:rPr>
          <w:rStyle w:val="Hyperlink"/>
        </w:rPr>
        <w:t>https://engineering.purdue.edu/ECE477</w:t>
      </w:r>
    </w:hyperlink>
    <w:r w:rsidR="00B56C42">
      <w:t xml:space="preserve"> </w:t>
    </w:r>
    <w:r w:rsidR="00B56C42">
      <w:tab/>
    </w:r>
    <w:r w:rsidR="00B56C42">
      <w:tab/>
      <w:t xml:space="preserve">     Page </w:t>
    </w:r>
    <w:r w:rsidR="00B56C42">
      <w:fldChar w:fldCharType="begin"/>
    </w:r>
    <w:r w:rsidR="00B56C42">
      <w:instrText xml:space="preserve"> PAGE  \* Arabic  \* MERGEFORMAT </w:instrText>
    </w:r>
    <w:r w:rsidR="00B56C42">
      <w:fldChar w:fldCharType="separate"/>
    </w:r>
    <w:r w:rsidR="00B56C42">
      <w:rPr>
        <w:noProof/>
      </w:rPr>
      <w:t>1</w:t>
    </w:r>
    <w:r w:rsidR="00B56C42">
      <w:fldChar w:fldCharType="end"/>
    </w:r>
    <w:r w:rsidR="00B56C42">
      <w:t xml:space="preserve"> of </w:t>
    </w:r>
    <w:r w:rsidR="00FA1183">
      <w:rPr>
        <w:noProof/>
      </w:rPr>
      <w:fldChar w:fldCharType="begin"/>
    </w:r>
    <w:r w:rsidR="00FA1183">
      <w:rPr>
        <w:noProof/>
      </w:rPr>
      <w:instrText xml:space="preserve"> NUMPAGES  \* Arabic  \* MERGEFORMAT </w:instrText>
    </w:r>
    <w:r w:rsidR="00FA1183">
      <w:rPr>
        <w:noProof/>
      </w:rPr>
      <w:fldChar w:fldCharType="separate"/>
    </w:r>
    <w:r w:rsidR="00B56C42">
      <w:rPr>
        <w:noProof/>
      </w:rPr>
      <w:t>5</w:t>
    </w:r>
    <w:r w:rsidR="00FA1183">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6967B" w14:textId="77777777" w:rsidR="00D6529B" w:rsidRDefault="00D6529B" w:rsidP="00290E78">
    <w:pPr>
      <w:pStyle w:val="Footer"/>
      <w:tabs>
        <w:tab w:val="clear" w:pos="4320"/>
        <w:tab w:val="clear" w:pos="8640"/>
        <w:tab w:val="center" w:pos="6480"/>
        <w:tab w:val="right" w:pos="12960"/>
      </w:tabs>
    </w:pPr>
    <w:r>
      <w:tab/>
      <w:t>-</w:t>
    </w:r>
    <w:r>
      <w:rPr>
        <w:rStyle w:val="PageNumber"/>
      </w:rPr>
      <w:fldChar w:fldCharType="begin"/>
    </w:r>
    <w:r>
      <w:rPr>
        <w:rStyle w:val="PageNumber"/>
      </w:rPr>
      <w:instrText xml:space="preserve"> PAGE </w:instrText>
    </w:r>
    <w:r>
      <w:rPr>
        <w:rStyle w:val="PageNumber"/>
      </w:rPr>
      <w:fldChar w:fldCharType="separate"/>
    </w:r>
    <w:r w:rsidR="00FA1183">
      <w:rPr>
        <w:rStyle w:val="PageNumber"/>
        <w:noProof/>
      </w:rPr>
      <w:t>5</w:t>
    </w:r>
    <w:r>
      <w:rPr>
        <w:rStyle w:val="PageNumber"/>
      </w:rPr>
      <w:fldChar w:fldCharType="end"/>
    </w:r>
    <w:r>
      <w:rPr>
        <w:rStyle w:val="PageNumber"/>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E3EBF" w14:textId="77777777" w:rsidR="00D6529B" w:rsidRDefault="00D6529B" w:rsidP="00D1298B">
    <w:pPr>
      <w:pStyle w:val="Footer"/>
      <w:tabs>
        <w:tab w:val="clear" w:pos="4320"/>
        <w:tab w:val="clear" w:pos="8640"/>
        <w:tab w:val="center" w:pos="6480"/>
        <w:tab w:val="right" w:pos="12960"/>
      </w:tabs>
    </w:pPr>
    <w:r>
      <w:tab/>
      <w:t>-</w:t>
    </w:r>
    <w:r>
      <w:rPr>
        <w:rStyle w:val="PageNumber"/>
      </w:rPr>
      <w:fldChar w:fldCharType="begin"/>
    </w:r>
    <w:r>
      <w:rPr>
        <w:rStyle w:val="PageNumber"/>
      </w:rPr>
      <w:instrText xml:space="preserve"> PAGE </w:instrText>
    </w:r>
    <w:r>
      <w:rPr>
        <w:rStyle w:val="PageNumber"/>
      </w:rPr>
      <w:fldChar w:fldCharType="separate"/>
    </w:r>
    <w:r w:rsidR="00FA1183">
      <w:rPr>
        <w:rStyle w:val="PageNumber"/>
        <w:noProof/>
      </w:rPr>
      <w:t>4</w:t>
    </w:r>
    <w:r>
      <w:rPr>
        <w:rStyle w:val="PageNumber"/>
      </w:rPr>
      <w:fldChar w:fldCharType="end"/>
    </w:r>
    <w:r>
      <w:rPr>
        <w:rStyle w:val="PageNumber"/>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BC809" w14:textId="77777777" w:rsidR="00871C7E" w:rsidRDefault="00871C7E">
      <w:r>
        <w:separator/>
      </w:r>
    </w:p>
  </w:footnote>
  <w:footnote w:type="continuationSeparator" w:id="0">
    <w:p w14:paraId="3439D51E" w14:textId="77777777" w:rsidR="00871C7E" w:rsidRDefault="00871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1561A" w14:textId="02B6EC02" w:rsidR="00D6529B" w:rsidRPr="00B56C42" w:rsidRDefault="00D6529B" w:rsidP="00D34BB4">
    <w:pPr>
      <w:pStyle w:val="Header"/>
      <w:tabs>
        <w:tab w:val="clear" w:pos="4320"/>
        <w:tab w:val="clear" w:pos="8640"/>
        <w:tab w:val="center" w:pos="4680"/>
        <w:tab w:val="right" w:pos="9360"/>
      </w:tabs>
    </w:pPr>
    <w:r>
      <w:t>ECE 477</w:t>
    </w:r>
    <w:r w:rsidR="00B56C42">
      <w:t xml:space="preserve">: </w:t>
    </w:r>
    <w:r w:rsidRPr="00B56C42">
      <w:t>Digital Systems Senior Design</w:t>
    </w:r>
    <w:r w:rsidR="00B56C42">
      <w:tab/>
    </w:r>
    <w:r w:rsidR="00B56C42">
      <w:tab/>
      <w:t xml:space="preserve">Last Modified: </w:t>
    </w:r>
    <w:r w:rsidR="00B56C42">
      <w:fldChar w:fldCharType="begin"/>
    </w:r>
    <w:r w:rsidR="00B56C42">
      <w:instrText xml:space="preserve"> SAVEDATE  \@ "MM-dd-yyyy"  \* MERGEFORMAT </w:instrText>
    </w:r>
    <w:r w:rsidR="00B56C42">
      <w:fldChar w:fldCharType="separate"/>
    </w:r>
    <w:r w:rsidR="00AC2FE5">
      <w:rPr>
        <w:noProof/>
      </w:rPr>
      <w:t>11-05-2021</w:t>
    </w:r>
    <w:r w:rsidR="00B56C4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4149" w14:textId="1EB34618" w:rsidR="00D6529B" w:rsidRPr="00C31307" w:rsidRDefault="00D6529B" w:rsidP="00D34BB4">
    <w:pPr>
      <w:pStyle w:val="Header"/>
      <w:tabs>
        <w:tab w:val="clear" w:pos="4320"/>
        <w:tab w:val="clear" w:pos="8640"/>
        <w:tab w:val="center" w:pos="4680"/>
        <w:tab w:val="right" w:pos="9360"/>
      </w:tabs>
    </w:pPr>
    <w:r>
      <w:t>ECE 477</w:t>
    </w:r>
    <w:r w:rsidR="00C31307">
      <w:t>:</w:t>
    </w:r>
    <w:r w:rsidR="00C31307">
      <w:rPr>
        <w:i/>
      </w:rPr>
      <w:t xml:space="preserve"> </w:t>
    </w:r>
    <w:r w:rsidR="00C31307">
      <w:t>Digital Systems Senior Design</w:t>
    </w:r>
    <w:r w:rsidR="00C31307">
      <w:tab/>
    </w:r>
    <w:r w:rsidR="00C31307">
      <w:tab/>
      <w:t xml:space="preserve">Last Modified: </w:t>
    </w:r>
    <w:r w:rsidR="00C31307">
      <w:fldChar w:fldCharType="begin"/>
    </w:r>
    <w:r w:rsidR="00C31307">
      <w:instrText xml:space="preserve"> SAVEDATE  \@ "MM-dd-yyyy"  \* MERGEFORMAT </w:instrText>
    </w:r>
    <w:r w:rsidR="00C31307">
      <w:fldChar w:fldCharType="separate"/>
    </w:r>
    <w:r w:rsidR="00AC2FE5">
      <w:rPr>
        <w:noProof/>
      </w:rPr>
      <w:t>11-05-2021</w:t>
    </w:r>
    <w:r w:rsidR="00C31307">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9DA7C" w14:textId="77777777" w:rsidR="00D6529B" w:rsidRDefault="00D6529B" w:rsidP="00290E78">
    <w:pPr>
      <w:pStyle w:val="Header"/>
      <w:tabs>
        <w:tab w:val="clear" w:pos="4320"/>
        <w:tab w:val="clear" w:pos="8640"/>
        <w:tab w:val="center" w:pos="6480"/>
        <w:tab w:val="right" w:pos="12960"/>
      </w:tabs>
    </w:pPr>
    <w:r>
      <w:t>ECE 477</w:t>
    </w:r>
    <w:r>
      <w:tab/>
    </w:r>
    <w:r>
      <w:rPr>
        <w:i/>
      </w:rPr>
      <w:t>Digital Systems Senior Design Project</w:t>
    </w:r>
    <w:r>
      <w:rPr>
        <w:i/>
      </w:rPr>
      <w:tab/>
    </w:r>
    <w:r>
      <w:t>Spring 20</w:t>
    </w:r>
    <w:r w:rsidR="00FA1183">
      <w:t>1</w:t>
    </w:r>
    <w:r w:rsidR="004E4124">
      <w:t>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64EEF" w14:textId="77777777" w:rsidR="00D6529B" w:rsidRDefault="00D6529B" w:rsidP="00D1298B">
    <w:pPr>
      <w:pStyle w:val="Header"/>
      <w:tabs>
        <w:tab w:val="clear" w:pos="4320"/>
        <w:tab w:val="clear" w:pos="8640"/>
        <w:tab w:val="center" w:pos="6480"/>
        <w:tab w:val="right" w:pos="12960"/>
      </w:tabs>
    </w:pPr>
    <w:r>
      <w:t>ECE 477</w:t>
    </w:r>
    <w:r>
      <w:tab/>
    </w:r>
    <w:r>
      <w:rPr>
        <w:i/>
      </w:rPr>
      <w:t>Digital Systems Senior Design Project</w:t>
    </w:r>
    <w:r>
      <w:rPr>
        <w:i/>
      </w:rPr>
      <w:tab/>
    </w:r>
    <w:r>
      <w:t>Spring 200</w:t>
    </w:r>
    <w:r w:rsidR="004E4124">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00E0"/>
    <w:multiLevelType w:val="hybridMultilevel"/>
    <w:tmpl w:val="77F0AE12"/>
    <w:lvl w:ilvl="0" w:tplc="4A96ABBC">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143B9B"/>
    <w:multiLevelType w:val="multilevel"/>
    <w:tmpl w:val="63C4BF54"/>
    <w:lvl w:ilvl="0">
      <w:start w:val="2"/>
      <w:numFmt w:val="decimal"/>
      <w:lvlText w:val="%1.0"/>
      <w:lvlJc w:val="left"/>
      <w:pPr>
        <w:tabs>
          <w:tab w:val="num" w:pos="492"/>
        </w:tabs>
        <w:ind w:left="492" w:hanging="420"/>
      </w:pPr>
      <w:rPr>
        <w:rFonts w:hint="default"/>
      </w:rPr>
    </w:lvl>
    <w:lvl w:ilvl="1">
      <w:start w:val="1"/>
      <w:numFmt w:val="decimal"/>
      <w:lvlText w:val="%1.%2"/>
      <w:lvlJc w:val="left"/>
      <w:pPr>
        <w:tabs>
          <w:tab w:val="num" w:pos="1212"/>
        </w:tabs>
        <w:ind w:left="576" w:hanging="576"/>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2" w15:restartNumberingAfterBreak="0">
    <w:nsid w:val="0B783AE3"/>
    <w:multiLevelType w:val="multilevel"/>
    <w:tmpl w:val="71403438"/>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0">
    <w:nsid w:val="10CD38E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5660EF1"/>
    <w:multiLevelType w:val="hybridMultilevel"/>
    <w:tmpl w:val="CC3EE936"/>
    <w:lvl w:ilvl="0" w:tplc="F2343B9E">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E01967"/>
    <w:multiLevelType w:val="multilevel"/>
    <w:tmpl w:val="8E0CC9E6"/>
    <w:lvl w:ilvl="0">
      <w:start w:val="2"/>
      <w:numFmt w:val="decimal"/>
      <w:lvlText w:val="%1.0"/>
      <w:lvlJc w:val="left"/>
      <w:pPr>
        <w:tabs>
          <w:tab w:val="num" w:pos="492"/>
        </w:tabs>
        <w:ind w:left="492" w:hanging="42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6" w15:restartNumberingAfterBreak="0">
    <w:nsid w:val="228A4014"/>
    <w:multiLevelType w:val="hybridMultilevel"/>
    <w:tmpl w:val="ED522114"/>
    <w:lvl w:ilvl="0" w:tplc="4E6CD8B2">
      <w:start w:val="1"/>
      <w:numFmt w:val="bullet"/>
      <w:lvlText w:val=""/>
      <w:lvlJc w:val="left"/>
      <w:pPr>
        <w:tabs>
          <w:tab w:val="num" w:pos="504"/>
        </w:tabs>
        <w:ind w:left="504" w:hanging="432"/>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33A11F7"/>
    <w:multiLevelType w:val="multilevel"/>
    <w:tmpl w:val="28DCF180"/>
    <w:lvl w:ilvl="0">
      <w:start w:val="1"/>
      <w:numFmt w:val="bullet"/>
      <w:lvlText w:val=""/>
      <w:lvlJc w:val="left"/>
      <w:pPr>
        <w:tabs>
          <w:tab w:val="num" w:pos="288"/>
        </w:tabs>
        <w:ind w:left="288" w:hanging="288"/>
      </w:pPr>
      <w:rPr>
        <w:rFonts w:ascii="Wingdings" w:hAnsi="Wingdings" w:hint="default"/>
      </w:rPr>
    </w:lvl>
    <w:lvl w:ilvl="1">
      <w:start w:val="1"/>
      <w:numFmt w:val="bullet"/>
      <w:lvlText w:val="o"/>
      <w:lvlJc w:val="left"/>
      <w:pPr>
        <w:tabs>
          <w:tab w:val="num" w:pos="720"/>
        </w:tabs>
        <w:ind w:left="720" w:hanging="288"/>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59E66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6D24D1"/>
    <w:multiLevelType w:val="hybridMultilevel"/>
    <w:tmpl w:val="5EF8E44C"/>
    <w:lvl w:ilvl="0" w:tplc="F2343B9E">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12" w15:restartNumberingAfterBreak="0">
    <w:nsid w:val="37311A4B"/>
    <w:multiLevelType w:val="hybridMultilevel"/>
    <w:tmpl w:val="A4F83EAA"/>
    <w:lvl w:ilvl="0" w:tplc="C1241BA8">
      <w:start w:val="1"/>
      <w:numFmt w:val="bullet"/>
      <w:lvlText w:val=""/>
      <w:lvlJc w:val="left"/>
      <w:pPr>
        <w:tabs>
          <w:tab w:val="num" w:pos="288"/>
        </w:tabs>
        <w:ind w:left="288" w:hanging="288"/>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FD056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40C63373"/>
    <w:multiLevelType w:val="hybridMultilevel"/>
    <w:tmpl w:val="F11A0310"/>
    <w:lvl w:ilvl="0" w:tplc="C1241BA8">
      <w:start w:val="1"/>
      <w:numFmt w:val="bullet"/>
      <w:lvlText w:val=""/>
      <w:lvlJc w:val="left"/>
      <w:pPr>
        <w:tabs>
          <w:tab w:val="num" w:pos="288"/>
        </w:tabs>
        <w:ind w:left="288" w:hanging="288"/>
      </w:pPr>
      <w:rPr>
        <w:rFonts w:ascii="Wingdings" w:hAnsi="Wingdings" w:hint="default"/>
      </w:rPr>
    </w:lvl>
    <w:lvl w:ilvl="1" w:tplc="D488E7CA">
      <w:start w:val="1"/>
      <w:numFmt w:val="bullet"/>
      <w:lvlText w:val="o"/>
      <w:lvlJc w:val="left"/>
      <w:pPr>
        <w:tabs>
          <w:tab w:val="num" w:pos="720"/>
        </w:tabs>
        <w:ind w:left="720" w:hanging="288"/>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CF0840"/>
    <w:multiLevelType w:val="multilevel"/>
    <w:tmpl w:val="914A2B6C"/>
    <w:lvl w:ilvl="0">
      <w:start w:val="2"/>
      <w:numFmt w:val="decimal"/>
      <w:lvlText w:val="%1.0"/>
      <w:lvlJc w:val="left"/>
      <w:pPr>
        <w:tabs>
          <w:tab w:val="num" w:pos="492"/>
        </w:tabs>
        <w:ind w:left="492" w:hanging="420"/>
      </w:pPr>
      <w:rPr>
        <w:rFonts w:hint="default"/>
      </w:rPr>
    </w:lvl>
    <w:lvl w:ilvl="1">
      <w:start w:val="1"/>
      <w:numFmt w:val="decimal"/>
      <w:lvlText w:val="%1.%2"/>
      <w:lvlJc w:val="left"/>
      <w:pPr>
        <w:tabs>
          <w:tab w:val="num" w:pos="1212"/>
        </w:tabs>
        <w:ind w:left="1212" w:hanging="420"/>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16" w15:restartNumberingAfterBreak="0">
    <w:nsid w:val="482A3850"/>
    <w:multiLevelType w:val="hybridMultilevel"/>
    <w:tmpl w:val="26447A96"/>
    <w:lvl w:ilvl="0" w:tplc="C1241BA8">
      <w:start w:val="1"/>
      <w:numFmt w:val="bullet"/>
      <w:lvlText w:val=""/>
      <w:lvlJc w:val="left"/>
      <w:pPr>
        <w:tabs>
          <w:tab w:val="num" w:pos="288"/>
        </w:tabs>
        <w:ind w:left="288" w:hanging="288"/>
      </w:pPr>
      <w:rPr>
        <w:rFonts w:ascii="Wingdings" w:hAnsi="Wingdings" w:hint="default"/>
      </w:rPr>
    </w:lvl>
    <w:lvl w:ilvl="1" w:tplc="A3B8650A">
      <w:start w:val="1"/>
      <w:numFmt w:val="bullet"/>
      <w:lvlText w:val="o"/>
      <w:lvlJc w:val="left"/>
      <w:pPr>
        <w:tabs>
          <w:tab w:val="num" w:pos="720"/>
        </w:tabs>
        <w:ind w:left="720" w:hanging="288"/>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0755813"/>
    <w:multiLevelType w:val="multilevel"/>
    <w:tmpl w:val="77F0AE12"/>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08B2459"/>
    <w:multiLevelType w:val="multilevel"/>
    <w:tmpl w:val="CA02472C"/>
    <w:lvl w:ilvl="0">
      <w:start w:val="1"/>
      <w:numFmt w:val="decimal"/>
      <w:lvlText w:val="%1.0"/>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9" w15:restartNumberingAfterBreak="0">
    <w:nsid w:val="52374AF7"/>
    <w:multiLevelType w:val="hybridMultilevel"/>
    <w:tmpl w:val="5FAE1102"/>
    <w:lvl w:ilvl="0" w:tplc="C1241BA8">
      <w:start w:val="1"/>
      <w:numFmt w:val="bullet"/>
      <w:lvlText w:val=""/>
      <w:lvlJc w:val="left"/>
      <w:pPr>
        <w:tabs>
          <w:tab w:val="num" w:pos="288"/>
        </w:tabs>
        <w:ind w:left="288" w:hanging="288"/>
      </w:pPr>
      <w:rPr>
        <w:rFonts w:ascii="Wingdings" w:hAnsi="Wingdings" w:hint="default"/>
      </w:rPr>
    </w:lvl>
    <w:lvl w:ilvl="1" w:tplc="F2343B9E">
      <w:start w:val="1"/>
      <w:numFmt w:val="bullet"/>
      <w:lvlText w:val=""/>
      <w:lvlJc w:val="left"/>
      <w:pPr>
        <w:tabs>
          <w:tab w:val="num" w:pos="792"/>
        </w:tabs>
        <w:ind w:left="792"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6095812"/>
    <w:multiLevelType w:val="multilevel"/>
    <w:tmpl w:val="5FAE1102"/>
    <w:lvl w:ilvl="0">
      <w:start w:val="1"/>
      <w:numFmt w:val="bullet"/>
      <w:lvlText w:val=""/>
      <w:lvlJc w:val="left"/>
      <w:pPr>
        <w:tabs>
          <w:tab w:val="num" w:pos="288"/>
        </w:tabs>
        <w:ind w:left="288" w:hanging="288"/>
      </w:pPr>
      <w:rPr>
        <w:rFonts w:ascii="Wingdings" w:hAnsi="Wingdings" w:hint="default"/>
      </w:rPr>
    </w:lvl>
    <w:lvl w:ilvl="1">
      <w:start w:val="1"/>
      <w:numFmt w:val="bullet"/>
      <w:lvlText w:val=""/>
      <w:lvlJc w:val="left"/>
      <w:pPr>
        <w:tabs>
          <w:tab w:val="num" w:pos="792"/>
        </w:tabs>
        <w:ind w:left="792"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B370668"/>
    <w:multiLevelType w:val="multilevel"/>
    <w:tmpl w:val="26447A96"/>
    <w:lvl w:ilvl="0">
      <w:start w:val="1"/>
      <w:numFmt w:val="bullet"/>
      <w:lvlText w:val=""/>
      <w:lvlJc w:val="left"/>
      <w:pPr>
        <w:tabs>
          <w:tab w:val="num" w:pos="288"/>
        </w:tabs>
        <w:ind w:left="288" w:hanging="288"/>
      </w:pPr>
      <w:rPr>
        <w:rFonts w:ascii="Wingdings" w:hAnsi="Wingdings" w:hint="default"/>
      </w:rPr>
    </w:lvl>
    <w:lvl w:ilvl="1">
      <w:start w:val="1"/>
      <w:numFmt w:val="bullet"/>
      <w:lvlText w:val="o"/>
      <w:lvlJc w:val="left"/>
      <w:pPr>
        <w:tabs>
          <w:tab w:val="num" w:pos="720"/>
        </w:tabs>
        <w:ind w:left="720" w:hanging="288"/>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D97337B"/>
    <w:multiLevelType w:val="multilevel"/>
    <w:tmpl w:val="A4F83EAA"/>
    <w:lvl w:ilvl="0">
      <w:start w:val="1"/>
      <w:numFmt w:val="bullet"/>
      <w:lvlText w:val=""/>
      <w:lvlJc w:val="left"/>
      <w:pPr>
        <w:tabs>
          <w:tab w:val="num" w:pos="288"/>
        </w:tabs>
        <w:ind w:left="288" w:hanging="288"/>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D896D0C"/>
    <w:multiLevelType w:val="hybridMultilevel"/>
    <w:tmpl w:val="7AE4FF98"/>
    <w:lvl w:ilvl="0" w:tplc="BEFEADC4">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DCB4C69"/>
    <w:multiLevelType w:val="hybridMultilevel"/>
    <w:tmpl w:val="28DCF180"/>
    <w:lvl w:ilvl="0" w:tplc="C1241BA8">
      <w:start w:val="1"/>
      <w:numFmt w:val="bullet"/>
      <w:lvlText w:val=""/>
      <w:lvlJc w:val="left"/>
      <w:pPr>
        <w:tabs>
          <w:tab w:val="num" w:pos="288"/>
        </w:tabs>
        <w:ind w:left="288" w:hanging="288"/>
      </w:pPr>
      <w:rPr>
        <w:rFonts w:ascii="Wingdings" w:hAnsi="Wingdings" w:hint="default"/>
      </w:rPr>
    </w:lvl>
    <w:lvl w:ilvl="1" w:tplc="A3B8650A">
      <w:start w:val="1"/>
      <w:numFmt w:val="bullet"/>
      <w:lvlText w:val="o"/>
      <w:lvlJc w:val="left"/>
      <w:pPr>
        <w:tabs>
          <w:tab w:val="num" w:pos="720"/>
        </w:tabs>
        <w:ind w:left="720" w:hanging="288"/>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79302AB"/>
    <w:multiLevelType w:val="hybridMultilevel"/>
    <w:tmpl w:val="2BBC4B00"/>
    <w:lvl w:ilvl="0" w:tplc="E40C622C">
      <w:start w:val="1"/>
      <w:numFmt w:val="bullet"/>
      <w:lvlText w:val=""/>
      <w:lvlJc w:val="left"/>
      <w:pPr>
        <w:tabs>
          <w:tab w:val="num" w:pos="360"/>
        </w:tabs>
        <w:ind w:left="360" w:hanging="360"/>
      </w:pPr>
      <w:rPr>
        <w:rFonts w:ascii="Wingdings" w:hAnsi="Wingdings" w:hint="default"/>
      </w:rPr>
    </w:lvl>
    <w:lvl w:ilvl="1" w:tplc="F2343B9E">
      <w:start w:val="1"/>
      <w:numFmt w:val="bullet"/>
      <w:lvlText w:val=""/>
      <w:lvlJc w:val="left"/>
      <w:pPr>
        <w:tabs>
          <w:tab w:val="num" w:pos="792"/>
        </w:tabs>
        <w:ind w:left="792"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115DA0"/>
    <w:multiLevelType w:val="multilevel"/>
    <w:tmpl w:val="0BCA8F4C"/>
    <w:lvl w:ilvl="0">
      <w:start w:val="2"/>
      <w:numFmt w:val="decimal"/>
      <w:lvlText w:val="%1.0"/>
      <w:lvlJc w:val="left"/>
      <w:pPr>
        <w:tabs>
          <w:tab w:val="num" w:pos="492"/>
        </w:tabs>
        <w:ind w:left="492" w:hanging="42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27" w15:restartNumberingAfterBreak="0">
    <w:nsid w:val="7935286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79353BBD"/>
    <w:multiLevelType w:val="multilevel"/>
    <w:tmpl w:val="366AF46A"/>
    <w:lvl w:ilvl="0">
      <w:start w:val="2"/>
      <w:numFmt w:val="decimal"/>
      <w:lvlText w:val="%1.0"/>
      <w:lvlJc w:val="left"/>
      <w:pPr>
        <w:tabs>
          <w:tab w:val="num" w:pos="492"/>
        </w:tabs>
        <w:ind w:left="492" w:hanging="420"/>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abstractNum w:abstractNumId="29" w15:restartNumberingAfterBreak="0">
    <w:nsid w:val="7EA377BC"/>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27"/>
  </w:num>
  <w:num w:numId="3">
    <w:abstractNumId w:val="3"/>
  </w:num>
  <w:num w:numId="4">
    <w:abstractNumId w:val="13"/>
  </w:num>
  <w:num w:numId="5">
    <w:abstractNumId w:val="9"/>
  </w:num>
  <w:num w:numId="6">
    <w:abstractNumId w:val="29"/>
  </w:num>
  <w:num w:numId="7">
    <w:abstractNumId w:val="12"/>
  </w:num>
  <w:num w:numId="8">
    <w:abstractNumId w:val="22"/>
  </w:num>
  <w:num w:numId="9">
    <w:abstractNumId w:val="14"/>
  </w:num>
  <w:num w:numId="10">
    <w:abstractNumId w:val="6"/>
  </w:num>
  <w:num w:numId="11">
    <w:abstractNumId w:val="11"/>
  </w:num>
  <w:num w:numId="12">
    <w:abstractNumId w:val="2"/>
  </w:num>
  <w:num w:numId="13">
    <w:abstractNumId w:val="15"/>
  </w:num>
  <w:num w:numId="14">
    <w:abstractNumId w:val="1"/>
  </w:num>
  <w:num w:numId="15">
    <w:abstractNumId w:val="5"/>
  </w:num>
  <w:num w:numId="16">
    <w:abstractNumId w:val="18"/>
  </w:num>
  <w:num w:numId="17">
    <w:abstractNumId w:val="28"/>
  </w:num>
  <w:num w:numId="18">
    <w:abstractNumId w:val="26"/>
  </w:num>
  <w:num w:numId="19">
    <w:abstractNumId w:val="23"/>
  </w:num>
  <w:num w:numId="20">
    <w:abstractNumId w:val="24"/>
  </w:num>
  <w:num w:numId="21">
    <w:abstractNumId w:val="16"/>
  </w:num>
  <w:num w:numId="22">
    <w:abstractNumId w:val="21"/>
  </w:num>
  <w:num w:numId="23">
    <w:abstractNumId w:val="0"/>
  </w:num>
  <w:num w:numId="24">
    <w:abstractNumId w:val="17"/>
  </w:num>
  <w:num w:numId="25">
    <w:abstractNumId w:val="10"/>
  </w:num>
  <w:num w:numId="26">
    <w:abstractNumId w:val="4"/>
  </w:num>
  <w:num w:numId="27">
    <w:abstractNumId w:val="8"/>
  </w:num>
  <w:num w:numId="28">
    <w:abstractNumId w:val="19"/>
  </w:num>
  <w:num w:numId="29">
    <w:abstractNumId w:val="20"/>
  </w:num>
  <w:num w:numId="3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ngda Li">
    <w15:presenceInfo w15:providerId="AD" w15:userId="S::li1208@purdue.edu::a27a33b7-1db9-4409-a335-2a18e5e889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620F0"/>
    <w:rsid w:val="00013B3B"/>
    <w:rsid w:val="00021D5E"/>
    <w:rsid w:val="00031E4C"/>
    <w:rsid w:val="00032962"/>
    <w:rsid w:val="00041281"/>
    <w:rsid w:val="000449E5"/>
    <w:rsid w:val="0004723D"/>
    <w:rsid w:val="00047C0A"/>
    <w:rsid w:val="00055F3E"/>
    <w:rsid w:val="00055FF3"/>
    <w:rsid w:val="0006108A"/>
    <w:rsid w:val="00063EEA"/>
    <w:rsid w:val="00067A68"/>
    <w:rsid w:val="00067F09"/>
    <w:rsid w:val="0007458B"/>
    <w:rsid w:val="0009785A"/>
    <w:rsid w:val="000A032D"/>
    <w:rsid w:val="000B7AF6"/>
    <w:rsid w:val="000C09D0"/>
    <w:rsid w:val="000D508E"/>
    <w:rsid w:val="000E42C7"/>
    <w:rsid w:val="000F6EF1"/>
    <w:rsid w:val="0010378C"/>
    <w:rsid w:val="0010466A"/>
    <w:rsid w:val="001363CF"/>
    <w:rsid w:val="00143466"/>
    <w:rsid w:val="001A1CE1"/>
    <w:rsid w:val="001A65B6"/>
    <w:rsid w:val="001B31EB"/>
    <w:rsid w:val="001B4D8D"/>
    <w:rsid w:val="001C3B42"/>
    <w:rsid w:val="001E1154"/>
    <w:rsid w:val="00200E3B"/>
    <w:rsid w:val="002151E8"/>
    <w:rsid w:val="0022530F"/>
    <w:rsid w:val="00240F80"/>
    <w:rsid w:val="00251D7C"/>
    <w:rsid w:val="00254F51"/>
    <w:rsid w:val="00273F42"/>
    <w:rsid w:val="00290E78"/>
    <w:rsid w:val="00293359"/>
    <w:rsid w:val="002B155A"/>
    <w:rsid w:val="002C593A"/>
    <w:rsid w:val="002C7DB6"/>
    <w:rsid w:val="002D2562"/>
    <w:rsid w:val="002D4817"/>
    <w:rsid w:val="002E2837"/>
    <w:rsid w:val="00302D0C"/>
    <w:rsid w:val="0031052D"/>
    <w:rsid w:val="003165D2"/>
    <w:rsid w:val="0031756F"/>
    <w:rsid w:val="00321413"/>
    <w:rsid w:val="003228A0"/>
    <w:rsid w:val="003302EE"/>
    <w:rsid w:val="00332003"/>
    <w:rsid w:val="0034630A"/>
    <w:rsid w:val="00351360"/>
    <w:rsid w:val="0035192B"/>
    <w:rsid w:val="003575E1"/>
    <w:rsid w:val="0038012C"/>
    <w:rsid w:val="003B1766"/>
    <w:rsid w:val="003B672E"/>
    <w:rsid w:val="003C39FD"/>
    <w:rsid w:val="003C50F6"/>
    <w:rsid w:val="003E6C4E"/>
    <w:rsid w:val="003F66EF"/>
    <w:rsid w:val="00406EA7"/>
    <w:rsid w:val="004329FF"/>
    <w:rsid w:val="00433494"/>
    <w:rsid w:val="00444A30"/>
    <w:rsid w:val="00445416"/>
    <w:rsid w:val="004559D6"/>
    <w:rsid w:val="004664A1"/>
    <w:rsid w:val="00476739"/>
    <w:rsid w:val="004A5C34"/>
    <w:rsid w:val="004B093B"/>
    <w:rsid w:val="004B3E3B"/>
    <w:rsid w:val="004C3447"/>
    <w:rsid w:val="004C5AE2"/>
    <w:rsid w:val="004D4063"/>
    <w:rsid w:val="004D68F1"/>
    <w:rsid w:val="004E4124"/>
    <w:rsid w:val="00502C61"/>
    <w:rsid w:val="00502D5C"/>
    <w:rsid w:val="00511157"/>
    <w:rsid w:val="0052297E"/>
    <w:rsid w:val="005272F0"/>
    <w:rsid w:val="005413FE"/>
    <w:rsid w:val="00572A85"/>
    <w:rsid w:val="005A1E31"/>
    <w:rsid w:val="005B4BEF"/>
    <w:rsid w:val="005D506A"/>
    <w:rsid w:val="005D5F63"/>
    <w:rsid w:val="005F7EEA"/>
    <w:rsid w:val="006132FC"/>
    <w:rsid w:val="006226ED"/>
    <w:rsid w:val="006450D3"/>
    <w:rsid w:val="00645B9D"/>
    <w:rsid w:val="00650916"/>
    <w:rsid w:val="00664B1D"/>
    <w:rsid w:val="00670C6A"/>
    <w:rsid w:val="0067475E"/>
    <w:rsid w:val="00680535"/>
    <w:rsid w:val="006822F6"/>
    <w:rsid w:val="0069444F"/>
    <w:rsid w:val="006978C2"/>
    <w:rsid w:val="006A4AF2"/>
    <w:rsid w:val="006A5357"/>
    <w:rsid w:val="006B16C6"/>
    <w:rsid w:val="006C2D4B"/>
    <w:rsid w:val="006F6CE3"/>
    <w:rsid w:val="00700E51"/>
    <w:rsid w:val="0070122B"/>
    <w:rsid w:val="007016FA"/>
    <w:rsid w:val="007064F6"/>
    <w:rsid w:val="00713CB6"/>
    <w:rsid w:val="00714DF8"/>
    <w:rsid w:val="00742753"/>
    <w:rsid w:val="007503FA"/>
    <w:rsid w:val="007844E5"/>
    <w:rsid w:val="007851FA"/>
    <w:rsid w:val="00794ABC"/>
    <w:rsid w:val="007A518A"/>
    <w:rsid w:val="007B68C8"/>
    <w:rsid w:val="007E7629"/>
    <w:rsid w:val="008101FA"/>
    <w:rsid w:val="00813F88"/>
    <w:rsid w:val="00831C9E"/>
    <w:rsid w:val="0084270C"/>
    <w:rsid w:val="00846210"/>
    <w:rsid w:val="008530F5"/>
    <w:rsid w:val="0086321F"/>
    <w:rsid w:val="008657F5"/>
    <w:rsid w:val="00871C7E"/>
    <w:rsid w:val="00873D4F"/>
    <w:rsid w:val="008A10D4"/>
    <w:rsid w:val="008B7AE3"/>
    <w:rsid w:val="008D1E46"/>
    <w:rsid w:val="008D410E"/>
    <w:rsid w:val="008D6550"/>
    <w:rsid w:val="008E5D50"/>
    <w:rsid w:val="008F121D"/>
    <w:rsid w:val="008F1CB8"/>
    <w:rsid w:val="009064C0"/>
    <w:rsid w:val="0094473B"/>
    <w:rsid w:val="009576DD"/>
    <w:rsid w:val="0096446F"/>
    <w:rsid w:val="0098658F"/>
    <w:rsid w:val="00991574"/>
    <w:rsid w:val="009A79BD"/>
    <w:rsid w:val="009B1FA0"/>
    <w:rsid w:val="009B56C4"/>
    <w:rsid w:val="009B7FE3"/>
    <w:rsid w:val="009C2E2B"/>
    <w:rsid w:val="009D4CF9"/>
    <w:rsid w:val="009D6D7B"/>
    <w:rsid w:val="009F72DB"/>
    <w:rsid w:val="00A02EC8"/>
    <w:rsid w:val="00A052A7"/>
    <w:rsid w:val="00A0618B"/>
    <w:rsid w:val="00A068BA"/>
    <w:rsid w:val="00A22B30"/>
    <w:rsid w:val="00A248DF"/>
    <w:rsid w:val="00A33AA3"/>
    <w:rsid w:val="00A35BFC"/>
    <w:rsid w:val="00A37B70"/>
    <w:rsid w:val="00A40319"/>
    <w:rsid w:val="00A41A56"/>
    <w:rsid w:val="00A54CE6"/>
    <w:rsid w:val="00A67984"/>
    <w:rsid w:val="00A70386"/>
    <w:rsid w:val="00A74790"/>
    <w:rsid w:val="00A80FD2"/>
    <w:rsid w:val="00A812E1"/>
    <w:rsid w:val="00A92056"/>
    <w:rsid w:val="00AA19B5"/>
    <w:rsid w:val="00AA4F56"/>
    <w:rsid w:val="00AB129B"/>
    <w:rsid w:val="00AB380F"/>
    <w:rsid w:val="00AC266B"/>
    <w:rsid w:val="00AC2FE5"/>
    <w:rsid w:val="00AC3FDE"/>
    <w:rsid w:val="00AC6F14"/>
    <w:rsid w:val="00AF699A"/>
    <w:rsid w:val="00B01217"/>
    <w:rsid w:val="00B021AA"/>
    <w:rsid w:val="00B26217"/>
    <w:rsid w:val="00B349B1"/>
    <w:rsid w:val="00B36413"/>
    <w:rsid w:val="00B37F1F"/>
    <w:rsid w:val="00B40D74"/>
    <w:rsid w:val="00B56C42"/>
    <w:rsid w:val="00B746B1"/>
    <w:rsid w:val="00BA4899"/>
    <w:rsid w:val="00BB5876"/>
    <w:rsid w:val="00BB5961"/>
    <w:rsid w:val="00BD4578"/>
    <w:rsid w:val="00BD5F30"/>
    <w:rsid w:val="00BE16D1"/>
    <w:rsid w:val="00BE6B10"/>
    <w:rsid w:val="00BE7E11"/>
    <w:rsid w:val="00BF6572"/>
    <w:rsid w:val="00C00BE5"/>
    <w:rsid w:val="00C10BD6"/>
    <w:rsid w:val="00C27A04"/>
    <w:rsid w:val="00C306A6"/>
    <w:rsid w:val="00C31307"/>
    <w:rsid w:val="00C36085"/>
    <w:rsid w:val="00C37029"/>
    <w:rsid w:val="00C53E7B"/>
    <w:rsid w:val="00C620F0"/>
    <w:rsid w:val="00C92DAF"/>
    <w:rsid w:val="00C93E02"/>
    <w:rsid w:val="00C96633"/>
    <w:rsid w:val="00CB0264"/>
    <w:rsid w:val="00CB7FCC"/>
    <w:rsid w:val="00CC6618"/>
    <w:rsid w:val="00CF034A"/>
    <w:rsid w:val="00CF59C6"/>
    <w:rsid w:val="00D01EEE"/>
    <w:rsid w:val="00D10239"/>
    <w:rsid w:val="00D1298B"/>
    <w:rsid w:val="00D21C5B"/>
    <w:rsid w:val="00D236B3"/>
    <w:rsid w:val="00D30B1D"/>
    <w:rsid w:val="00D31027"/>
    <w:rsid w:val="00D34BB4"/>
    <w:rsid w:val="00D46807"/>
    <w:rsid w:val="00D470C4"/>
    <w:rsid w:val="00D61836"/>
    <w:rsid w:val="00D6529B"/>
    <w:rsid w:val="00D943D6"/>
    <w:rsid w:val="00D97D6A"/>
    <w:rsid w:val="00DB11E6"/>
    <w:rsid w:val="00DC2D90"/>
    <w:rsid w:val="00DC344C"/>
    <w:rsid w:val="00DC4C3A"/>
    <w:rsid w:val="00DC6E58"/>
    <w:rsid w:val="00DD28B3"/>
    <w:rsid w:val="00DE38AE"/>
    <w:rsid w:val="00E06562"/>
    <w:rsid w:val="00E0731B"/>
    <w:rsid w:val="00E10EC8"/>
    <w:rsid w:val="00E13F00"/>
    <w:rsid w:val="00E24E15"/>
    <w:rsid w:val="00E31214"/>
    <w:rsid w:val="00E319C3"/>
    <w:rsid w:val="00E3503D"/>
    <w:rsid w:val="00E35243"/>
    <w:rsid w:val="00E43CC9"/>
    <w:rsid w:val="00E54E3D"/>
    <w:rsid w:val="00E57855"/>
    <w:rsid w:val="00E70AC2"/>
    <w:rsid w:val="00E752FF"/>
    <w:rsid w:val="00E829B9"/>
    <w:rsid w:val="00E85186"/>
    <w:rsid w:val="00EA5D73"/>
    <w:rsid w:val="00EC0FA0"/>
    <w:rsid w:val="00EC62B6"/>
    <w:rsid w:val="00EE6BE6"/>
    <w:rsid w:val="00F0222B"/>
    <w:rsid w:val="00F175D3"/>
    <w:rsid w:val="00F2490F"/>
    <w:rsid w:val="00F265EC"/>
    <w:rsid w:val="00F32F28"/>
    <w:rsid w:val="00F33C17"/>
    <w:rsid w:val="00F47FA3"/>
    <w:rsid w:val="00F50D4F"/>
    <w:rsid w:val="00F520FA"/>
    <w:rsid w:val="00F61E11"/>
    <w:rsid w:val="00F6586D"/>
    <w:rsid w:val="00F66D15"/>
    <w:rsid w:val="00F76B84"/>
    <w:rsid w:val="00F80207"/>
    <w:rsid w:val="00F91396"/>
    <w:rsid w:val="00FA0E87"/>
    <w:rsid w:val="00FA1183"/>
    <w:rsid w:val="00FA696C"/>
    <w:rsid w:val="00FA6A8A"/>
    <w:rsid w:val="00FB7592"/>
    <w:rsid w:val="00FF57FD"/>
    <w:rsid w:val="042DB785"/>
    <w:rsid w:val="047EF52E"/>
    <w:rsid w:val="04C52042"/>
    <w:rsid w:val="064F191F"/>
    <w:rsid w:val="08E900A2"/>
    <w:rsid w:val="09962E50"/>
    <w:rsid w:val="09E44D65"/>
    <w:rsid w:val="0F6B7041"/>
    <w:rsid w:val="0FC82557"/>
    <w:rsid w:val="0FDCD308"/>
    <w:rsid w:val="10A6B110"/>
    <w:rsid w:val="153672CA"/>
    <w:rsid w:val="1B65C5E7"/>
    <w:rsid w:val="1FFF1211"/>
    <w:rsid w:val="20365560"/>
    <w:rsid w:val="21750ECB"/>
    <w:rsid w:val="2196B4B9"/>
    <w:rsid w:val="248291E8"/>
    <w:rsid w:val="26C53C9B"/>
    <w:rsid w:val="31D77825"/>
    <w:rsid w:val="3221694A"/>
    <w:rsid w:val="32D88B2B"/>
    <w:rsid w:val="34081847"/>
    <w:rsid w:val="375AE43C"/>
    <w:rsid w:val="381D340A"/>
    <w:rsid w:val="390061C3"/>
    <w:rsid w:val="3B197D84"/>
    <w:rsid w:val="3C2E555F"/>
    <w:rsid w:val="3DFF984C"/>
    <w:rsid w:val="40D43188"/>
    <w:rsid w:val="40D7A26C"/>
    <w:rsid w:val="4272919F"/>
    <w:rsid w:val="45D85ED3"/>
    <w:rsid w:val="4743730C"/>
    <w:rsid w:val="48019B2C"/>
    <w:rsid w:val="4A8793E0"/>
    <w:rsid w:val="4AE5CC0A"/>
    <w:rsid w:val="4C6E44E5"/>
    <w:rsid w:val="5071BA91"/>
    <w:rsid w:val="570723B6"/>
    <w:rsid w:val="58A7F7BD"/>
    <w:rsid w:val="5C7B2238"/>
    <w:rsid w:val="60282D16"/>
    <w:rsid w:val="611EB0F2"/>
    <w:rsid w:val="62C3EA2A"/>
    <w:rsid w:val="651F3486"/>
    <w:rsid w:val="66AC58C2"/>
    <w:rsid w:val="66AFB3C5"/>
    <w:rsid w:val="68934F68"/>
    <w:rsid w:val="6A791E95"/>
    <w:rsid w:val="705D54A1"/>
    <w:rsid w:val="73750E70"/>
    <w:rsid w:val="7394F563"/>
    <w:rsid w:val="78AC2E85"/>
    <w:rsid w:val="7BAC875A"/>
    <w:rsid w:val="7BE1B828"/>
    <w:rsid w:val="7CA836D8"/>
    <w:rsid w:val="7E6AD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E45BE4"/>
  <w15:docId w15:val="{75BC1CB3-6165-401D-81B6-B44059D6B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rPr>
  </w:style>
  <w:style w:type="paragraph" w:styleId="Heading1">
    <w:name w:val="heading 1"/>
    <w:basedOn w:val="Normal"/>
    <w:next w:val="Normal"/>
    <w:qFormat/>
    <w:pPr>
      <w:keepNext/>
      <w:outlineLvl w:val="0"/>
    </w:pPr>
    <w:rPr>
      <w:i/>
      <w:iCs/>
    </w:rPr>
  </w:style>
  <w:style w:type="paragraph" w:styleId="Heading2">
    <w:name w:val="heading 2"/>
    <w:basedOn w:val="Normal"/>
    <w:next w:val="Normal"/>
    <w:qFormat/>
    <w:rsid w:val="005A1E31"/>
    <w:pPr>
      <w:keepNext/>
      <w:outlineLvl w:val="1"/>
    </w:pPr>
  </w:style>
  <w:style w:type="paragraph" w:styleId="Heading3">
    <w:name w:val="heading 3"/>
    <w:basedOn w:val="Normal"/>
    <w:next w:val="Normal"/>
    <w:qFormat/>
    <w:rsid w:val="005413FE"/>
    <w:pPr>
      <w:keepNext/>
      <w:jc w:val="center"/>
      <w:outlineLvl w:val="2"/>
    </w:pPr>
    <w:rPr>
      <w:b/>
    </w:rPr>
  </w:style>
  <w:style w:type="paragraph" w:styleId="Heading5">
    <w:name w:val="heading 5"/>
    <w:basedOn w:val="Normal"/>
    <w:next w:val="Normal"/>
    <w:qFormat/>
    <w:rsid w:val="005A1E31"/>
    <w:pPr>
      <w:keepNext/>
      <w:jc w:val="center"/>
      <w:outlineLvl w:val="4"/>
    </w:pPr>
    <w:rPr>
      <w:rFonts w:ascii="Arial" w:hAnsi="Arial"/>
      <w:b/>
      <w:bCs/>
    </w:rPr>
  </w:style>
  <w:style w:type="paragraph" w:styleId="Heading7">
    <w:name w:val="heading 7"/>
    <w:basedOn w:val="Normal"/>
    <w:next w:val="Normal"/>
    <w:qFormat/>
    <w:rsid w:val="00502C61"/>
    <w:pPr>
      <w:keepNext/>
      <w:framePr w:hSpace="180" w:wrap="around" w:vAnchor="page" w:hAnchor="margin" w:y="1921"/>
      <w:outlineLvl w:val="6"/>
    </w:pPr>
    <w:rPr>
      <w:rFonts w:ascii="Arial" w:hAnsi="Arial"/>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link w:val="TitleChar"/>
    <w:qFormat/>
    <w:pPr>
      <w:jc w:val="center"/>
    </w:pPr>
    <w:rPr>
      <w:b/>
      <w:sz w:val="28"/>
    </w:rPr>
  </w:style>
  <w:style w:type="paragraph" w:styleId="BodyText">
    <w:name w:val="Body Text"/>
    <w:basedOn w:val="Normal"/>
    <w:pPr>
      <w:spacing w:before="120"/>
      <w:jc w:val="both"/>
    </w:pPr>
  </w:style>
  <w:style w:type="table" w:styleId="TableGrid">
    <w:name w:val="Table Grid"/>
    <w:basedOn w:val="TableNormal"/>
    <w:rsid w:val="006A4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273F42"/>
  </w:style>
  <w:style w:type="character" w:customStyle="1" w:styleId="TitleChar">
    <w:name w:val="Title Char"/>
    <w:basedOn w:val="DefaultParagraphFont"/>
    <w:link w:val="Title"/>
    <w:rsid w:val="004329FF"/>
    <w:rPr>
      <w:b/>
      <w:sz w:val="28"/>
    </w:rPr>
  </w:style>
  <w:style w:type="character" w:styleId="Hyperlink">
    <w:name w:val="Hyperlink"/>
    <w:basedOn w:val="DefaultParagraphFont"/>
    <w:unhideWhenUsed/>
    <w:rsid w:val="002B155A"/>
    <w:rPr>
      <w:color w:val="0000FF" w:themeColor="hyperlink"/>
      <w:u w:val="single"/>
    </w:rPr>
  </w:style>
  <w:style w:type="paragraph" w:styleId="BalloonText">
    <w:name w:val="Balloon Text"/>
    <w:basedOn w:val="Normal"/>
    <w:link w:val="BalloonTextChar"/>
    <w:rsid w:val="00444A30"/>
    <w:rPr>
      <w:rFonts w:ascii="Tahoma" w:hAnsi="Tahoma" w:cs="Tahoma"/>
      <w:sz w:val="16"/>
      <w:szCs w:val="16"/>
    </w:rPr>
  </w:style>
  <w:style w:type="character" w:customStyle="1" w:styleId="BalloonTextChar">
    <w:name w:val="Balloon Text Char"/>
    <w:basedOn w:val="DefaultParagraphFont"/>
    <w:link w:val="BalloonText"/>
    <w:rsid w:val="00444A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78637">
      <w:bodyDiv w:val="1"/>
      <w:marLeft w:val="0"/>
      <w:marRight w:val="0"/>
      <w:marTop w:val="0"/>
      <w:marBottom w:val="0"/>
      <w:divBdr>
        <w:top w:val="none" w:sz="0" w:space="0" w:color="auto"/>
        <w:left w:val="none" w:sz="0" w:space="0" w:color="auto"/>
        <w:bottom w:val="none" w:sz="0" w:space="0" w:color="auto"/>
        <w:right w:val="none" w:sz="0" w:space="0" w:color="auto"/>
      </w:divBdr>
    </w:div>
    <w:div w:id="102583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eader" Target="header1.xml"/><Relationship Id="rId12" Type="http://schemas.openxmlformats.org/officeDocument/2006/relationships/image" Target="media/image2.sv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sv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sv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svg"/><Relationship Id="rId22"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1972</Words>
  <Characters>11241</Characters>
  <Application>Microsoft Office Word</Application>
  <DocSecurity>0</DocSecurity>
  <Lines>93</Lines>
  <Paragraphs>26</Paragraphs>
  <ScaleCrop>false</ScaleCrop>
  <Company/>
  <LinksUpToDate>false</LinksUpToDate>
  <CharactersWithSpaces>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Project</dc:title>
  <dc:subject/>
  <dc:creator>Kurt Otte</dc:creator>
  <cp:keywords/>
  <cp:lastModifiedBy>Fangda Li</cp:lastModifiedBy>
  <cp:revision>5</cp:revision>
  <cp:lastPrinted>2006-04-25T19:36:00Z</cp:lastPrinted>
  <dcterms:created xsi:type="dcterms:W3CDTF">2021-11-06T01:42:00Z</dcterms:created>
  <dcterms:modified xsi:type="dcterms:W3CDTF">2021-11-09T18:23:00Z</dcterms:modified>
</cp:coreProperties>
</file>