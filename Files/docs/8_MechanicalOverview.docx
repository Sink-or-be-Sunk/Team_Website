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5C9FB0" w14:textId="65222570" w:rsidR="00787F03" w:rsidRDefault="0045123F" w:rsidP="0045123F">
      <w:pPr>
        <w:pStyle w:val="Title"/>
      </w:pPr>
      <w:r>
        <w:t>Mechanical</w:t>
      </w:r>
      <w:r w:rsidR="00787F03">
        <w:t xml:space="preserve"> Overview</w:t>
      </w:r>
    </w:p>
    <w:p w14:paraId="1C66E3E7" w14:textId="77777777" w:rsidR="00787F03" w:rsidRDefault="00787F03" w:rsidP="00787F03">
      <w:pPr>
        <w:pStyle w:val="Title"/>
      </w:pPr>
    </w:p>
    <w:p w14:paraId="3241DAE7" w14:textId="0E52F3E2" w:rsidR="00BD64FB" w:rsidRDefault="00BD64FB" w:rsidP="00BD64FB">
      <w:pPr>
        <w:pStyle w:val="Title"/>
        <w:jc w:val="left"/>
        <w:rPr>
          <w:sz w:val="24"/>
        </w:rPr>
      </w:pPr>
      <w:r>
        <w:rPr>
          <w:sz w:val="24"/>
        </w:rPr>
        <w:t xml:space="preserve">Year: </w:t>
      </w:r>
      <w:r w:rsidR="00471F89">
        <w:rPr>
          <w:sz w:val="24"/>
        </w:rPr>
        <w:t>2021</w:t>
      </w:r>
      <w:r>
        <w:rPr>
          <w:sz w:val="24"/>
        </w:rPr>
        <w:t xml:space="preserve"> </w:t>
      </w:r>
      <w:r>
        <w:rPr>
          <w:sz w:val="24"/>
        </w:rPr>
        <w:tab/>
        <w:t xml:space="preserve">Semester: </w:t>
      </w:r>
      <w:r w:rsidR="00471F89">
        <w:rPr>
          <w:sz w:val="24"/>
        </w:rPr>
        <w:t xml:space="preserve"> Fall </w:t>
      </w:r>
      <w:r w:rsidR="00471F89">
        <w:rPr>
          <w:sz w:val="24"/>
        </w:rPr>
        <w:tab/>
      </w:r>
      <w:r>
        <w:rPr>
          <w:sz w:val="24"/>
        </w:rPr>
        <w:t xml:space="preserve">Team: </w:t>
      </w:r>
      <w:r w:rsidR="00471F89">
        <w:rPr>
          <w:sz w:val="24"/>
        </w:rPr>
        <w:t>8</w:t>
      </w:r>
      <w:r w:rsidR="00471F89">
        <w:rPr>
          <w:sz w:val="24"/>
        </w:rPr>
        <w:tab/>
      </w:r>
      <w:r>
        <w:rPr>
          <w:sz w:val="24"/>
        </w:rPr>
        <w:t>Project:</w:t>
      </w:r>
      <w:r w:rsidR="00471F89">
        <w:rPr>
          <w:sz w:val="24"/>
        </w:rPr>
        <w:t xml:space="preserve"> Sink or be Sunk</w:t>
      </w:r>
    </w:p>
    <w:p w14:paraId="23779C6C" w14:textId="571DF5ED" w:rsidR="00BD64FB" w:rsidRDefault="00BD64FB" w:rsidP="00BD64FB">
      <w:pPr>
        <w:pStyle w:val="Title"/>
        <w:jc w:val="left"/>
        <w:rPr>
          <w:sz w:val="24"/>
        </w:rPr>
      </w:pPr>
      <w:r>
        <w:rPr>
          <w:sz w:val="24"/>
        </w:rPr>
        <w:t xml:space="preserve">Creation Date: </w:t>
      </w:r>
      <w:r w:rsidR="00471F89">
        <w:rPr>
          <w:sz w:val="24"/>
        </w:rPr>
        <w:t xml:space="preserve">September 19, </w:t>
      </w:r>
      <w:proofErr w:type="gramStart"/>
      <w:r w:rsidR="00471F89">
        <w:rPr>
          <w:sz w:val="24"/>
        </w:rPr>
        <w:t>2021</w:t>
      </w:r>
      <w:proofErr w:type="gramEnd"/>
      <w:r>
        <w:rPr>
          <w:sz w:val="24"/>
        </w:rPr>
        <w:t xml:space="preserve"> </w:t>
      </w:r>
      <w:r>
        <w:rPr>
          <w:sz w:val="24"/>
        </w:rPr>
        <w:tab/>
      </w:r>
      <w:r>
        <w:rPr>
          <w:sz w:val="24"/>
        </w:rPr>
        <w:tab/>
        <w:t xml:space="preserve">Last Modified: </w:t>
      </w:r>
      <w:r>
        <w:rPr>
          <w:b w:val="0"/>
          <w:sz w:val="24"/>
        </w:rPr>
        <w:fldChar w:fldCharType="begin"/>
      </w:r>
      <w:r>
        <w:rPr>
          <w:b w:val="0"/>
          <w:sz w:val="24"/>
        </w:rPr>
        <w:instrText xml:space="preserve"> DATE \@ "MMMM d, yyyy" </w:instrText>
      </w:r>
      <w:r>
        <w:rPr>
          <w:b w:val="0"/>
          <w:sz w:val="24"/>
        </w:rPr>
        <w:fldChar w:fldCharType="separate"/>
      </w:r>
      <w:r w:rsidR="00531A5A">
        <w:rPr>
          <w:b w:val="0"/>
          <w:noProof/>
          <w:sz w:val="24"/>
        </w:rPr>
        <w:t>September 28, 2021</w:t>
      </w:r>
      <w:r>
        <w:rPr>
          <w:b w:val="0"/>
          <w:sz w:val="24"/>
        </w:rPr>
        <w:fldChar w:fldCharType="end"/>
      </w:r>
    </w:p>
    <w:p w14:paraId="3EB8A02B" w14:textId="073FEE8E" w:rsidR="00BD64FB" w:rsidRDefault="00BD64FB" w:rsidP="00BD64FB">
      <w:pPr>
        <w:pStyle w:val="Title"/>
        <w:jc w:val="left"/>
        <w:rPr>
          <w:sz w:val="24"/>
          <w:szCs w:val="24"/>
        </w:rPr>
      </w:pPr>
      <w:r>
        <w:rPr>
          <w:sz w:val="24"/>
          <w:szCs w:val="24"/>
        </w:rPr>
        <w:t xml:space="preserve">Author: </w:t>
      </w:r>
      <w:r w:rsidR="00471F89">
        <w:rPr>
          <w:sz w:val="24"/>
          <w:szCs w:val="24"/>
        </w:rPr>
        <w:t>Molly Arito</w:t>
      </w:r>
      <w:r w:rsidR="00471F89">
        <w:rPr>
          <w:sz w:val="24"/>
          <w:szCs w:val="24"/>
        </w:rPr>
        <w:tab/>
      </w:r>
      <w:r w:rsidR="00471F89">
        <w:rPr>
          <w:sz w:val="24"/>
          <w:szCs w:val="24"/>
        </w:rPr>
        <w:tab/>
      </w:r>
      <w:r w:rsidR="00471F89">
        <w:rPr>
          <w:sz w:val="24"/>
          <w:szCs w:val="24"/>
        </w:rPr>
        <w:tab/>
      </w:r>
      <w:r w:rsidR="00471F89">
        <w:rPr>
          <w:sz w:val="24"/>
          <w:szCs w:val="24"/>
        </w:rPr>
        <w:tab/>
      </w:r>
      <w:r>
        <w:rPr>
          <w:sz w:val="24"/>
          <w:szCs w:val="24"/>
        </w:rPr>
        <w:tab/>
        <w:t xml:space="preserve">Email: </w:t>
      </w:r>
      <w:r w:rsidR="00471F89">
        <w:rPr>
          <w:sz w:val="24"/>
          <w:szCs w:val="24"/>
        </w:rPr>
        <w:t>marito@purdue.edu</w:t>
      </w:r>
    </w:p>
    <w:p w14:paraId="4BE56FA8" w14:textId="77777777" w:rsidR="00787F03" w:rsidRDefault="00787F03" w:rsidP="00787F03">
      <w:pPr>
        <w:pStyle w:val="Title"/>
        <w:jc w:val="left"/>
        <w:rPr>
          <w:sz w:val="24"/>
        </w:rPr>
      </w:pPr>
    </w:p>
    <w:p w14:paraId="3BF9584C" w14:textId="77777777" w:rsidR="00787F03" w:rsidRPr="00FF1987" w:rsidRDefault="00787F03" w:rsidP="00787F03">
      <w:pPr>
        <w:pStyle w:val="Title"/>
        <w:jc w:val="left"/>
        <w:rPr>
          <w:sz w:val="24"/>
        </w:rPr>
      </w:pPr>
      <w:r>
        <w:rPr>
          <w:sz w:val="24"/>
        </w:rPr>
        <w:t>Assignment Evaluation:</w:t>
      </w:r>
    </w:p>
    <w:p w14:paraId="67BD3466" w14:textId="77777777" w:rsidR="003611DF" w:rsidRDefault="003611DF" w:rsidP="003611DF">
      <w:pPr>
        <w:pStyle w:val="Title"/>
        <w:jc w:val="left"/>
        <w:rPr>
          <w:sz w:val="24"/>
        </w:rPr>
      </w:pPr>
    </w:p>
    <w:tbl>
      <w:tblPr>
        <w:tblW w:w="9483" w:type="dxa"/>
        <w:tblInd w:w="93" w:type="dxa"/>
        <w:tblLook w:val="04A0" w:firstRow="1" w:lastRow="0" w:firstColumn="1" w:lastColumn="0" w:noHBand="0" w:noVBand="1"/>
      </w:tblPr>
      <w:tblGrid>
        <w:gridCol w:w="3230"/>
        <w:gridCol w:w="1251"/>
        <w:gridCol w:w="934"/>
        <w:gridCol w:w="791"/>
        <w:gridCol w:w="3277"/>
      </w:tblGrid>
      <w:tr w:rsidR="000272D5" w:rsidRPr="00787F03" w14:paraId="365A0E2F" w14:textId="77777777" w:rsidTr="000272D5">
        <w:trPr>
          <w:trHeight w:val="266"/>
        </w:trPr>
        <w:tc>
          <w:tcPr>
            <w:tcW w:w="323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60901042" w14:textId="77777777" w:rsidR="00787F03" w:rsidRPr="00787F03" w:rsidRDefault="00787F03" w:rsidP="00787F03">
            <w:pPr>
              <w:jc w:val="center"/>
              <w:rPr>
                <w:rFonts w:ascii="Calibri" w:hAnsi="Calibri"/>
                <w:b/>
                <w:bCs/>
                <w:color w:val="000000"/>
                <w:sz w:val="22"/>
                <w:szCs w:val="22"/>
              </w:rPr>
            </w:pPr>
            <w:r w:rsidRPr="00787F03">
              <w:rPr>
                <w:rFonts w:ascii="Calibri" w:hAnsi="Calibri"/>
                <w:b/>
                <w:bCs/>
                <w:color w:val="000000"/>
                <w:sz w:val="22"/>
                <w:szCs w:val="22"/>
              </w:rPr>
              <w:t>Item</w:t>
            </w:r>
          </w:p>
        </w:tc>
        <w:tc>
          <w:tcPr>
            <w:tcW w:w="1251" w:type="dxa"/>
            <w:tcBorders>
              <w:top w:val="single" w:sz="4" w:space="0" w:color="auto"/>
              <w:left w:val="nil"/>
              <w:bottom w:val="single" w:sz="4" w:space="0" w:color="auto"/>
              <w:right w:val="single" w:sz="4" w:space="0" w:color="auto"/>
            </w:tcBorders>
            <w:shd w:val="clear" w:color="000000" w:fill="A6A6A6"/>
            <w:noWrap/>
            <w:vAlign w:val="bottom"/>
            <w:hideMark/>
          </w:tcPr>
          <w:p w14:paraId="11CCA0B3" w14:textId="77777777" w:rsidR="00787F03" w:rsidRPr="00787F03" w:rsidRDefault="00787F03" w:rsidP="00787F03">
            <w:pPr>
              <w:jc w:val="center"/>
              <w:rPr>
                <w:rFonts w:ascii="Calibri" w:hAnsi="Calibri"/>
                <w:b/>
                <w:bCs/>
                <w:color w:val="000000"/>
                <w:sz w:val="22"/>
                <w:szCs w:val="22"/>
              </w:rPr>
            </w:pPr>
            <w:r w:rsidRPr="00787F03">
              <w:rPr>
                <w:rFonts w:ascii="Calibri" w:hAnsi="Calibri"/>
                <w:b/>
                <w:bCs/>
                <w:color w:val="000000"/>
                <w:sz w:val="22"/>
                <w:szCs w:val="22"/>
              </w:rPr>
              <w:t>Score (0-5)</w:t>
            </w:r>
          </w:p>
        </w:tc>
        <w:tc>
          <w:tcPr>
            <w:tcW w:w="934" w:type="dxa"/>
            <w:tcBorders>
              <w:top w:val="single" w:sz="4" w:space="0" w:color="auto"/>
              <w:left w:val="nil"/>
              <w:bottom w:val="single" w:sz="4" w:space="0" w:color="auto"/>
              <w:right w:val="single" w:sz="4" w:space="0" w:color="auto"/>
            </w:tcBorders>
            <w:shd w:val="clear" w:color="000000" w:fill="A6A6A6"/>
            <w:noWrap/>
            <w:vAlign w:val="bottom"/>
            <w:hideMark/>
          </w:tcPr>
          <w:p w14:paraId="723DBC01" w14:textId="77777777" w:rsidR="00787F03" w:rsidRPr="00787F03" w:rsidRDefault="00787F03" w:rsidP="006F0BB9">
            <w:pPr>
              <w:rPr>
                <w:rFonts w:ascii="Calibri" w:hAnsi="Calibri"/>
                <w:b/>
                <w:bCs/>
                <w:color w:val="000000"/>
                <w:sz w:val="22"/>
                <w:szCs w:val="22"/>
              </w:rPr>
            </w:pPr>
            <w:r w:rsidRPr="00787F03">
              <w:rPr>
                <w:rFonts w:ascii="Calibri" w:hAnsi="Calibri"/>
                <w:b/>
                <w:bCs/>
                <w:color w:val="000000"/>
                <w:sz w:val="22"/>
                <w:szCs w:val="22"/>
              </w:rPr>
              <w:t>Weight</w:t>
            </w:r>
          </w:p>
        </w:tc>
        <w:tc>
          <w:tcPr>
            <w:tcW w:w="791" w:type="dxa"/>
            <w:tcBorders>
              <w:top w:val="single" w:sz="4" w:space="0" w:color="auto"/>
              <w:left w:val="nil"/>
              <w:bottom w:val="single" w:sz="4" w:space="0" w:color="auto"/>
              <w:right w:val="single" w:sz="4" w:space="0" w:color="auto"/>
            </w:tcBorders>
            <w:shd w:val="clear" w:color="000000" w:fill="A6A6A6"/>
            <w:noWrap/>
            <w:vAlign w:val="bottom"/>
            <w:hideMark/>
          </w:tcPr>
          <w:p w14:paraId="45626F6B" w14:textId="77777777" w:rsidR="00787F03" w:rsidRPr="00787F03" w:rsidRDefault="00787F03" w:rsidP="00787F03">
            <w:pPr>
              <w:jc w:val="center"/>
              <w:rPr>
                <w:rFonts w:ascii="Calibri" w:hAnsi="Calibri"/>
                <w:b/>
                <w:bCs/>
                <w:color w:val="000000"/>
                <w:sz w:val="22"/>
                <w:szCs w:val="22"/>
              </w:rPr>
            </w:pPr>
            <w:r w:rsidRPr="00787F03">
              <w:rPr>
                <w:rFonts w:ascii="Calibri" w:hAnsi="Calibri"/>
                <w:b/>
                <w:bCs/>
                <w:color w:val="000000"/>
                <w:sz w:val="22"/>
                <w:szCs w:val="22"/>
              </w:rPr>
              <w:t>Points</w:t>
            </w:r>
          </w:p>
        </w:tc>
        <w:tc>
          <w:tcPr>
            <w:tcW w:w="3277" w:type="dxa"/>
            <w:tcBorders>
              <w:top w:val="single" w:sz="4" w:space="0" w:color="auto"/>
              <w:left w:val="nil"/>
              <w:bottom w:val="single" w:sz="4" w:space="0" w:color="auto"/>
              <w:right w:val="single" w:sz="4" w:space="0" w:color="auto"/>
            </w:tcBorders>
            <w:shd w:val="clear" w:color="000000" w:fill="A6A6A6"/>
            <w:noWrap/>
            <w:vAlign w:val="bottom"/>
            <w:hideMark/>
          </w:tcPr>
          <w:p w14:paraId="6C593BDA" w14:textId="77777777" w:rsidR="00787F03" w:rsidRPr="00787F03" w:rsidRDefault="00787F03" w:rsidP="00787F03">
            <w:pPr>
              <w:jc w:val="center"/>
              <w:rPr>
                <w:rFonts w:ascii="Calibri" w:hAnsi="Calibri"/>
                <w:b/>
                <w:bCs/>
                <w:color w:val="000000"/>
                <w:sz w:val="22"/>
                <w:szCs w:val="22"/>
              </w:rPr>
            </w:pPr>
            <w:r w:rsidRPr="00787F03">
              <w:rPr>
                <w:rFonts w:ascii="Calibri" w:hAnsi="Calibri"/>
                <w:b/>
                <w:bCs/>
                <w:color w:val="000000"/>
                <w:sz w:val="22"/>
                <w:szCs w:val="22"/>
              </w:rPr>
              <w:t>Notes</w:t>
            </w:r>
          </w:p>
        </w:tc>
      </w:tr>
      <w:tr w:rsidR="00787F03" w:rsidRPr="00787F03" w14:paraId="015528C9" w14:textId="77777777" w:rsidTr="006F0BB9">
        <w:trPr>
          <w:trHeight w:val="266"/>
        </w:trPr>
        <w:tc>
          <w:tcPr>
            <w:tcW w:w="9483" w:type="dxa"/>
            <w:gridSpan w:val="5"/>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7DF01CF" w14:textId="77777777" w:rsidR="00787F03" w:rsidRPr="00787F03" w:rsidRDefault="00787F03" w:rsidP="00787F03">
            <w:pPr>
              <w:rPr>
                <w:rFonts w:ascii="Calibri" w:hAnsi="Calibri"/>
                <w:b/>
                <w:bCs/>
                <w:color w:val="000000"/>
                <w:sz w:val="22"/>
                <w:szCs w:val="22"/>
              </w:rPr>
            </w:pPr>
            <w:r w:rsidRPr="00787F03">
              <w:rPr>
                <w:rFonts w:ascii="Calibri" w:hAnsi="Calibri"/>
                <w:b/>
                <w:bCs/>
                <w:color w:val="000000"/>
                <w:sz w:val="22"/>
                <w:szCs w:val="22"/>
              </w:rPr>
              <w:t>Assignment-Specific Items</w:t>
            </w:r>
          </w:p>
        </w:tc>
      </w:tr>
      <w:tr w:rsidR="000272D5" w:rsidRPr="00787F03" w14:paraId="1FE70C8D" w14:textId="77777777" w:rsidTr="000272D5">
        <w:trPr>
          <w:trHeight w:val="266"/>
        </w:trPr>
        <w:tc>
          <w:tcPr>
            <w:tcW w:w="3230" w:type="dxa"/>
            <w:tcBorders>
              <w:top w:val="nil"/>
              <w:left w:val="single" w:sz="4" w:space="0" w:color="auto"/>
              <w:bottom w:val="single" w:sz="4" w:space="0" w:color="auto"/>
              <w:right w:val="single" w:sz="4" w:space="0" w:color="auto"/>
            </w:tcBorders>
            <w:shd w:val="clear" w:color="auto" w:fill="auto"/>
            <w:noWrap/>
            <w:vAlign w:val="bottom"/>
            <w:hideMark/>
          </w:tcPr>
          <w:p w14:paraId="3B0A5E8B" w14:textId="77777777" w:rsidR="00787F03" w:rsidRPr="00787F03" w:rsidRDefault="001816BA" w:rsidP="00787F03">
            <w:pPr>
              <w:rPr>
                <w:rFonts w:ascii="Calibri" w:hAnsi="Calibri"/>
                <w:b/>
                <w:bCs/>
                <w:color w:val="000000"/>
                <w:sz w:val="22"/>
                <w:szCs w:val="22"/>
              </w:rPr>
            </w:pPr>
            <w:r>
              <w:rPr>
                <w:rFonts w:ascii="Calibri" w:hAnsi="Calibri"/>
                <w:b/>
                <w:bCs/>
                <w:color w:val="000000"/>
                <w:sz w:val="22"/>
                <w:szCs w:val="22"/>
              </w:rPr>
              <w:t>Commercial Packaging Analysis</w:t>
            </w:r>
            <w:r w:rsidR="00583805">
              <w:rPr>
                <w:rFonts w:ascii="Calibri" w:hAnsi="Calibri"/>
                <w:b/>
                <w:bCs/>
                <w:color w:val="000000"/>
                <w:sz w:val="22"/>
                <w:szCs w:val="22"/>
              </w:rPr>
              <w:t xml:space="preserve"> 1</w:t>
            </w:r>
          </w:p>
        </w:tc>
        <w:tc>
          <w:tcPr>
            <w:tcW w:w="1251" w:type="dxa"/>
            <w:tcBorders>
              <w:top w:val="nil"/>
              <w:left w:val="nil"/>
              <w:bottom w:val="single" w:sz="4" w:space="0" w:color="auto"/>
              <w:right w:val="single" w:sz="4" w:space="0" w:color="auto"/>
            </w:tcBorders>
            <w:shd w:val="clear" w:color="auto" w:fill="auto"/>
            <w:noWrap/>
            <w:vAlign w:val="bottom"/>
            <w:hideMark/>
          </w:tcPr>
          <w:p w14:paraId="17D9C4D4" w14:textId="607A3FC0" w:rsidR="00787F03" w:rsidRPr="00787F03" w:rsidRDefault="008F1F04" w:rsidP="0080311E">
            <w:pPr>
              <w:jc w:val="center"/>
              <w:rPr>
                <w:rFonts w:ascii="Calibri" w:hAnsi="Calibri"/>
                <w:color w:val="000000"/>
                <w:sz w:val="22"/>
                <w:szCs w:val="22"/>
              </w:rPr>
            </w:pPr>
            <w:r>
              <w:rPr>
                <w:rFonts w:ascii="Calibri" w:hAnsi="Calibri"/>
                <w:color w:val="000000"/>
                <w:sz w:val="22"/>
                <w:szCs w:val="22"/>
              </w:rPr>
              <w:t>5</w:t>
            </w:r>
          </w:p>
        </w:tc>
        <w:tc>
          <w:tcPr>
            <w:tcW w:w="934" w:type="dxa"/>
            <w:tcBorders>
              <w:top w:val="nil"/>
              <w:left w:val="nil"/>
              <w:bottom w:val="single" w:sz="4" w:space="0" w:color="auto"/>
              <w:right w:val="single" w:sz="4" w:space="0" w:color="auto"/>
            </w:tcBorders>
            <w:shd w:val="clear" w:color="auto" w:fill="auto"/>
            <w:noWrap/>
            <w:vAlign w:val="bottom"/>
            <w:hideMark/>
          </w:tcPr>
          <w:p w14:paraId="1860BF27" w14:textId="77777777" w:rsidR="00787F03" w:rsidRPr="00787F03" w:rsidRDefault="0080311E" w:rsidP="0080311E">
            <w:pPr>
              <w:jc w:val="center"/>
              <w:rPr>
                <w:rFonts w:ascii="Calibri" w:hAnsi="Calibri"/>
                <w:color w:val="000000"/>
                <w:sz w:val="22"/>
                <w:szCs w:val="22"/>
              </w:rPr>
            </w:pPr>
            <w:r>
              <w:rPr>
                <w:rFonts w:ascii="Calibri" w:hAnsi="Calibri"/>
                <w:color w:val="000000"/>
                <w:sz w:val="22"/>
                <w:szCs w:val="22"/>
              </w:rPr>
              <w:t>x2</w:t>
            </w:r>
          </w:p>
        </w:tc>
        <w:tc>
          <w:tcPr>
            <w:tcW w:w="791" w:type="dxa"/>
            <w:tcBorders>
              <w:top w:val="nil"/>
              <w:left w:val="nil"/>
              <w:bottom w:val="single" w:sz="4" w:space="0" w:color="auto"/>
              <w:right w:val="single" w:sz="4" w:space="0" w:color="auto"/>
            </w:tcBorders>
            <w:shd w:val="clear" w:color="auto" w:fill="auto"/>
            <w:noWrap/>
            <w:vAlign w:val="bottom"/>
            <w:hideMark/>
          </w:tcPr>
          <w:p w14:paraId="5291EF3E" w14:textId="77777777" w:rsidR="00787F03" w:rsidRPr="00787F03" w:rsidRDefault="00787F03" w:rsidP="0080311E">
            <w:pPr>
              <w:jc w:val="center"/>
              <w:rPr>
                <w:rFonts w:ascii="Calibri" w:hAnsi="Calibri"/>
                <w:color w:val="000000"/>
                <w:sz w:val="22"/>
                <w:szCs w:val="22"/>
              </w:rPr>
            </w:pPr>
          </w:p>
        </w:tc>
        <w:tc>
          <w:tcPr>
            <w:tcW w:w="3277" w:type="dxa"/>
            <w:tcBorders>
              <w:top w:val="nil"/>
              <w:left w:val="nil"/>
              <w:bottom w:val="single" w:sz="4" w:space="0" w:color="auto"/>
              <w:right w:val="single" w:sz="4" w:space="0" w:color="auto"/>
            </w:tcBorders>
            <w:shd w:val="clear" w:color="auto" w:fill="auto"/>
            <w:noWrap/>
            <w:vAlign w:val="bottom"/>
            <w:hideMark/>
          </w:tcPr>
          <w:p w14:paraId="43940094" w14:textId="77777777" w:rsidR="00787F03" w:rsidRPr="00787F03" w:rsidRDefault="00787F03" w:rsidP="00787F03">
            <w:pPr>
              <w:rPr>
                <w:rFonts w:ascii="Calibri" w:hAnsi="Calibri"/>
                <w:color w:val="000000"/>
                <w:sz w:val="22"/>
                <w:szCs w:val="22"/>
              </w:rPr>
            </w:pPr>
            <w:r w:rsidRPr="00787F03">
              <w:rPr>
                <w:rFonts w:ascii="Calibri" w:hAnsi="Calibri"/>
                <w:color w:val="000000"/>
                <w:sz w:val="22"/>
                <w:szCs w:val="22"/>
              </w:rPr>
              <w:t> </w:t>
            </w:r>
          </w:p>
        </w:tc>
      </w:tr>
      <w:tr w:rsidR="000272D5" w:rsidRPr="00787F03" w14:paraId="35BD90C8" w14:textId="77777777" w:rsidTr="000272D5">
        <w:trPr>
          <w:trHeight w:val="266"/>
        </w:trPr>
        <w:tc>
          <w:tcPr>
            <w:tcW w:w="3230" w:type="dxa"/>
            <w:tcBorders>
              <w:top w:val="nil"/>
              <w:left w:val="single" w:sz="4" w:space="0" w:color="auto"/>
              <w:bottom w:val="single" w:sz="4" w:space="0" w:color="auto"/>
              <w:right w:val="single" w:sz="4" w:space="0" w:color="auto"/>
            </w:tcBorders>
            <w:shd w:val="clear" w:color="auto" w:fill="auto"/>
            <w:noWrap/>
            <w:vAlign w:val="bottom"/>
            <w:hideMark/>
          </w:tcPr>
          <w:p w14:paraId="7DD94E71" w14:textId="77777777" w:rsidR="000272D5" w:rsidRPr="00787F03" w:rsidRDefault="000272D5" w:rsidP="00C973D0">
            <w:pPr>
              <w:rPr>
                <w:rFonts w:ascii="Calibri" w:hAnsi="Calibri"/>
                <w:b/>
                <w:bCs/>
                <w:color w:val="000000"/>
                <w:sz w:val="22"/>
                <w:szCs w:val="22"/>
              </w:rPr>
            </w:pPr>
            <w:r>
              <w:rPr>
                <w:rFonts w:ascii="Calibri" w:hAnsi="Calibri"/>
                <w:b/>
                <w:bCs/>
                <w:color w:val="000000"/>
                <w:sz w:val="22"/>
                <w:szCs w:val="22"/>
              </w:rPr>
              <w:t>Commercial Packaging Analysis 2</w:t>
            </w:r>
          </w:p>
        </w:tc>
        <w:tc>
          <w:tcPr>
            <w:tcW w:w="1251" w:type="dxa"/>
            <w:tcBorders>
              <w:top w:val="nil"/>
              <w:left w:val="nil"/>
              <w:bottom w:val="single" w:sz="4" w:space="0" w:color="auto"/>
              <w:right w:val="single" w:sz="4" w:space="0" w:color="auto"/>
            </w:tcBorders>
            <w:shd w:val="clear" w:color="auto" w:fill="auto"/>
            <w:noWrap/>
            <w:vAlign w:val="bottom"/>
            <w:hideMark/>
          </w:tcPr>
          <w:p w14:paraId="14A3415C" w14:textId="4CECA5CE" w:rsidR="000272D5" w:rsidRPr="00787F03" w:rsidRDefault="008F1F04" w:rsidP="0080311E">
            <w:pPr>
              <w:jc w:val="center"/>
              <w:rPr>
                <w:rFonts w:ascii="Calibri" w:hAnsi="Calibri"/>
                <w:color w:val="000000"/>
                <w:sz w:val="22"/>
                <w:szCs w:val="22"/>
              </w:rPr>
            </w:pPr>
            <w:r>
              <w:rPr>
                <w:rFonts w:ascii="Calibri" w:hAnsi="Calibri"/>
                <w:color w:val="000000"/>
                <w:sz w:val="22"/>
                <w:szCs w:val="22"/>
              </w:rPr>
              <w:t>5</w:t>
            </w:r>
          </w:p>
        </w:tc>
        <w:tc>
          <w:tcPr>
            <w:tcW w:w="934" w:type="dxa"/>
            <w:tcBorders>
              <w:top w:val="nil"/>
              <w:left w:val="nil"/>
              <w:bottom w:val="single" w:sz="4" w:space="0" w:color="auto"/>
              <w:right w:val="single" w:sz="4" w:space="0" w:color="auto"/>
            </w:tcBorders>
            <w:shd w:val="clear" w:color="auto" w:fill="auto"/>
            <w:noWrap/>
            <w:vAlign w:val="bottom"/>
            <w:hideMark/>
          </w:tcPr>
          <w:p w14:paraId="560F2715" w14:textId="77777777" w:rsidR="000272D5" w:rsidRPr="00787F03" w:rsidRDefault="0080311E" w:rsidP="0080311E">
            <w:pPr>
              <w:jc w:val="center"/>
              <w:rPr>
                <w:rFonts w:ascii="Calibri" w:hAnsi="Calibri"/>
                <w:color w:val="000000"/>
                <w:sz w:val="22"/>
                <w:szCs w:val="22"/>
              </w:rPr>
            </w:pPr>
            <w:r>
              <w:rPr>
                <w:rFonts w:ascii="Calibri" w:hAnsi="Calibri"/>
                <w:color w:val="000000"/>
                <w:sz w:val="22"/>
                <w:szCs w:val="22"/>
              </w:rPr>
              <w:t>x2</w:t>
            </w:r>
          </w:p>
        </w:tc>
        <w:tc>
          <w:tcPr>
            <w:tcW w:w="791" w:type="dxa"/>
            <w:tcBorders>
              <w:top w:val="nil"/>
              <w:left w:val="nil"/>
              <w:bottom w:val="single" w:sz="4" w:space="0" w:color="auto"/>
              <w:right w:val="single" w:sz="4" w:space="0" w:color="auto"/>
            </w:tcBorders>
            <w:shd w:val="clear" w:color="auto" w:fill="auto"/>
            <w:noWrap/>
            <w:vAlign w:val="bottom"/>
            <w:hideMark/>
          </w:tcPr>
          <w:p w14:paraId="1E5B4778" w14:textId="77777777" w:rsidR="000272D5" w:rsidRPr="00787F03" w:rsidRDefault="000272D5" w:rsidP="0080311E">
            <w:pPr>
              <w:jc w:val="center"/>
              <w:rPr>
                <w:rFonts w:ascii="Calibri" w:hAnsi="Calibri"/>
                <w:color w:val="000000"/>
                <w:sz w:val="22"/>
                <w:szCs w:val="22"/>
              </w:rPr>
            </w:pPr>
          </w:p>
        </w:tc>
        <w:tc>
          <w:tcPr>
            <w:tcW w:w="3277" w:type="dxa"/>
            <w:tcBorders>
              <w:top w:val="nil"/>
              <w:left w:val="nil"/>
              <w:bottom w:val="single" w:sz="4" w:space="0" w:color="auto"/>
              <w:right w:val="single" w:sz="4" w:space="0" w:color="auto"/>
            </w:tcBorders>
            <w:shd w:val="clear" w:color="auto" w:fill="auto"/>
            <w:noWrap/>
            <w:vAlign w:val="bottom"/>
            <w:hideMark/>
          </w:tcPr>
          <w:p w14:paraId="2ED17D38" w14:textId="77777777" w:rsidR="000272D5" w:rsidRPr="00787F03" w:rsidRDefault="000272D5" w:rsidP="00787F03">
            <w:pPr>
              <w:rPr>
                <w:rFonts w:ascii="Calibri" w:hAnsi="Calibri"/>
                <w:color w:val="000000"/>
                <w:sz w:val="22"/>
                <w:szCs w:val="22"/>
              </w:rPr>
            </w:pPr>
            <w:r w:rsidRPr="00787F03">
              <w:rPr>
                <w:rFonts w:ascii="Calibri" w:hAnsi="Calibri"/>
                <w:color w:val="000000"/>
                <w:sz w:val="22"/>
                <w:szCs w:val="22"/>
              </w:rPr>
              <w:t> </w:t>
            </w:r>
          </w:p>
        </w:tc>
      </w:tr>
      <w:tr w:rsidR="000272D5" w:rsidRPr="00787F03" w14:paraId="115D1DBB" w14:textId="77777777" w:rsidTr="000272D5">
        <w:trPr>
          <w:trHeight w:val="266"/>
        </w:trPr>
        <w:tc>
          <w:tcPr>
            <w:tcW w:w="3230" w:type="dxa"/>
            <w:tcBorders>
              <w:top w:val="nil"/>
              <w:left w:val="single" w:sz="4" w:space="0" w:color="auto"/>
              <w:bottom w:val="single" w:sz="4" w:space="0" w:color="auto"/>
              <w:right w:val="single" w:sz="4" w:space="0" w:color="auto"/>
            </w:tcBorders>
            <w:shd w:val="clear" w:color="auto" w:fill="auto"/>
            <w:noWrap/>
            <w:vAlign w:val="bottom"/>
            <w:hideMark/>
          </w:tcPr>
          <w:p w14:paraId="44680E6A" w14:textId="77777777" w:rsidR="00787F03" w:rsidRPr="00787F03" w:rsidRDefault="000272D5" w:rsidP="00787F03">
            <w:pPr>
              <w:rPr>
                <w:rFonts w:ascii="Calibri" w:hAnsi="Calibri"/>
                <w:b/>
                <w:bCs/>
                <w:color w:val="000000"/>
                <w:sz w:val="22"/>
                <w:szCs w:val="22"/>
              </w:rPr>
            </w:pPr>
            <w:r>
              <w:rPr>
                <w:rFonts w:ascii="Calibri" w:hAnsi="Calibri"/>
                <w:b/>
                <w:bCs/>
                <w:color w:val="000000"/>
                <w:sz w:val="22"/>
                <w:szCs w:val="22"/>
              </w:rPr>
              <w:t>CAD Model Illustrations</w:t>
            </w:r>
          </w:p>
        </w:tc>
        <w:tc>
          <w:tcPr>
            <w:tcW w:w="1251" w:type="dxa"/>
            <w:tcBorders>
              <w:top w:val="nil"/>
              <w:left w:val="nil"/>
              <w:bottom w:val="single" w:sz="4" w:space="0" w:color="auto"/>
              <w:right w:val="single" w:sz="4" w:space="0" w:color="auto"/>
            </w:tcBorders>
            <w:shd w:val="clear" w:color="auto" w:fill="auto"/>
            <w:noWrap/>
            <w:vAlign w:val="bottom"/>
            <w:hideMark/>
          </w:tcPr>
          <w:p w14:paraId="66FDD677" w14:textId="2DA1AFBF" w:rsidR="00787F03" w:rsidRPr="00787F03" w:rsidRDefault="008F1F04" w:rsidP="0080311E">
            <w:pPr>
              <w:jc w:val="center"/>
              <w:rPr>
                <w:rFonts w:ascii="Calibri" w:hAnsi="Calibri"/>
                <w:color w:val="000000"/>
                <w:sz w:val="22"/>
                <w:szCs w:val="22"/>
              </w:rPr>
            </w:pPr>
            <w:r>
              <w:rPr>
                <w:rFonts w:ascii="Calibri" w:hAnsi="Calibri"/>
                <w:color w:val="000000"/>
                <w:sz w:val="22"/>
                <w:szCs w:val="22"/>
              </w:rPr>
              <w:t>5</w:t>
            </w:r>
          </w:p>
        </w:tc>
        <w:tc>
          <w:tcPr>
            <w:tcW w:w="934" w:type="dxa"/>
            <w:tcBorders>
              <w:top w:val="nil"/>
              <w:left w:val="nil"/>
              <w:bottom w:val="single" w:sz="4" w:space="0" w:color="auto"/>
              <w:right w:val="single" w:sz="4" w:space="0" w:color="auto"/>
            </w:tcBorders>
            <w:shd w:val="clear" w:color="auto" w:fill="auto"/>
            <w:noWrap/>
            <w:vAlign w:val="bottom"/>
            <w:hideMark/>
          </w:tcPr>
          <w:p w14:paraId="33198AE4" w14:textId="77777777" w:rsidR="00787F03" w:rsidRPr="00787F03" w:rsidRDefault="0080311E" w:rsidP="0080311E">
            <w:pPr>
              <w:jc w:val="center"/>
              <w:rPr>
                <w:rFonts w:ascii="Calibri" w:hAnsi="Calibri"/>
                <w:color w:val="000000"/>
                <w:sz w:val="22"/>
                <w:szCs w:val="22"/>
              </w:rPr>
            </w:pPr>
            <w:r>
              <w:rPr>
                <w:rFonts w:ascii="Calibri" w:hAnsi="Calibri"/>
                <w:color w:val="000000"/>
                <w:sz w:val="22"/>
                <w:szCs w:val="22"/>
              </w:rPr>
              <w:t>x4</w:t>
            </w:r>
          </w:p>
        </w:tc>
        <w:tc>
          <w:tcPr>
            <w:tcW w:w="791" w:type="dxa"/>
            <w:tcBorders>
              <w:top w:val="nil"/>
              <w:left w:val="nil"/>
              <w:bottom w:val="single" w:sz="4" w:space="0" w:color="auto"/>
              <w:right w:val="single" w:sz="4" w:space="0" w:color="auto"/>
            </w:tcBorders>
            <w:shd w:val="clear" w:color="auto" w:fill="auto"/>
            <w:noWrap/>
            <w:vAlign w:val="bottom"/>
            <w:hideMark/>
          </w:tcPr>
          <w:p w14:paraId="75F229BC" w14:textId="77777777" w:rsidR="00787F03" w:rsidRPr="00787F03" w:rsidRDefault="00787F03" w:rsidP="0080311E">
            <w:pPr>
              <w:jc w:val="center"/>
              <w:rPr>
                <w:rFonts w:ascii="Calibri" w:hAnsi="Calibri"/>
                <w:color w:val="000000"/>
                <w:sz w:val="22"/>
                <w:szCs w:val="22"/>
              </w:rPr>
            </w:pPr>
          </w:p>
        </w:tc>
        <w:tc>
          <w:tcPr>
            <w:tcW w:w="3277" w:type="dxa"/>
            <w:tcBorders>
              <w:top w:val="nil"/>
              <w:left w:val="nil"/>
              <w:bottom w:val="single" w:sz="4" w:space="0" w:color="auto"/>
              <w:right w:val="single" w:sz="4" w:space="0" w:color="auto"/>
            </w:tcBorders>
            <w:shd w:val="clear" w:color="auto" w:fill="auto"/>
            <w:noWrap/>
            <w:vAlign w:val="bottom"/>
            <w:hideMark/>
          </w:tcPr>
          <w:p w14:paraId="66381A7D" w14:textId="77777777" w:rsidR="00787F03" w:rsidRPr="00787F03" w:rsidRDefault="00787F03" w:rsidP="00787F03">
            <w:pPr>
              <w:rPr>
                <w:rFonts w:ascii="Calibri" w:hAnsi="Calibri"/>
                <w:color w:val="000000"/>
                <w:sz w:val="22"/>
                <w:szCs w:val="22"/>
              </w:rPr>
            </w:pPr>
            <w:r w:rsidRPr="00787F03">
              <w:rPr>
                <w:rFonts w:ascii="Calibri" w:hAnsi="Calibri"/>
                <w:color w:val="000000"/>
                <w:sz w:val="22"/>
                <w:szCs w:val="22"/>
              </w:rPr>
              <w:t> </w:t>
            </w:r>
          </w:p>
        </w:tc>
      </w:tr>
      <w:tr w:rsidR="005D2500" w:rsidRPr="00787F03" w14:paraId="745DEBD4" w14:textId="77777777" w:rsidTr="002929AC">
        <w:trPr>
          <w:trHeight w:val="266"/>
        </w:trPr>
        <w:tc>
          <w:tcPr>
            <w:tcW w:w="3230" w:type="dxa"/>
            <w:tcBorders>
              <w:top w:val="nil"/>
              <w:left w:val="single" w:sz="4" w:space="0" w:color="auto"/>
              <w:bottom w:val="single" w:sz="4" w:space="0" w:color="auto"/>
              <w:right w:val="single" w:sz="4" w:space="0" w:color="auto"/>
            </w:tcBorders>
            <w:shd w:val="clear" w:color="auto" w:fill="auto"/>
            <w:noWrap/>
            <w:vAlign w:val="bottom"/>
            <w:hideMark/>
          </w:tcPr>
          <w:p w14:paraId="3C4A4D20" w14:textId="77777777" w:rsidR="005D2500" w:rsidRPr="00787F03" w:rsidRDefault="005D2500" w:rsidP="002929AC">
            <w:pPr>
              <w:rPr>
                <w:rFonts w:ascii="Calibri" w:hAnsi="Calibri"/>
                <w:b/>
                <w:bCs/>
                <w:color w:val="000000"/>
                <w:sz w:val="22"/>
                <w:szCs w:val="22"/>
              </w:rPr>
            </w:pPr>
            <w:r>
              <w:rPr>
                <w:rFonts w:ascii="Calibri" w:hAnsi="Calibri"/>
                <w:b/>
                <w:bCs/>
                <w:color w:val="000000"/>
                <w:sz w:val="22"/>
                <w:szCs w:val="22"/>
              </w:rPr>
              <w:t>Project Packaging Specifications</w:t>
            </w:r>
          </w:p>
        </w:tc>
        <w:tc>
          <w:tcPr>
            <w:tcW w:w="1251" w:type="dxa"/>
            <w:tcBorders>
              <w:top w:val="nil"/>
              <w:left w:val="nil"/>
              <w:bottom w:val="single" w:sz="4" w:space="0" w:color="auto"/>
              <w:right w:val="single" w:sz="4" w:space="0" w:color="auto"/>
            </w:tcBorders>
            <w:shd w:val="clear" w:color="auto" w:fill="auto"/>
            <w:noWrap/>
            <w:vAlign w:val="bottom"/>
            <w:hideMark/>
          </w:tcPr>
          <w:p w14:paraId="097D9554" w14:textId="2EDFF90C" w:rsidR="005D2500" w:rsidRPr="00787F03" w:rsidRDefault="008F1F04" w:rsidP="002929AC">
            <w:pPr>
              <w:jc w:val="center"/>
              <w:rPr>
                <w:rFonts w:ascii="Calibri" w:hAnsi="Calibri"/>
                <w:color w:val="000000"/>
                <w:sz w:val="22"/>
                <w:szCs w:val="22"/>
              </w:rPr>
            </w:pPr>
            <w:r>
              <w:rPr>
                <w:rFonts w:ascii="Calibri" w:hAnsi="Calibri"/>
                <w:color w:val="000000"/>
                <w:sz w:val="22"/>
                <w:szCs w:val="22"/>
              </w:rPr>
              <w:t>5</w:t>
            </w:r>
          </w:p>
        </w:tc>
        <w:tc>
          <w:tcPr>
            <w:tcW w:w="934" w:type="dxa"/>
            <w:tcBorders>
              <w:top w:val="nil"/>
              <w:left w:val="nil"/>
              <w:bottom w:val="single" w:sz="4" w:space="0" w:color="auto"/>
              <w:right w:val="single" w:sz="4" w:space="0" w:color="auto"/>
            </w:tcBorders>
            <w:shd w:val="clear" w:color="auto" w:fill="auto"/>
            <w:noWrap/>
            <w:vAlign w:val="bottom"/>
            <w:hideMark/>
          </w:tcPr>
          <w:p w14:paraId="31D65CAE" w14:textId="77777777" w:rsidR="005D2500" w:rsidRPr="00787F03" w:rsidRDefault="005D2500" w:rsidP="002929AC">
            <w:pPr>
              <w:jc w:val="center"/>
              <w:rPr>
                <w:rFonts w:ascii="Calibri" w:hAnsi="Calibri"/>
                <w:color w:val="000000"/>
                <w:sz w:val="22"/>
                <w:szCs w:val="22"/>
              </w:rPr>
            </w:pPr>
            <w:r>
              <w:rPr>
                <w:rFonts w:ascii="Calibri" w:hAnsi="Calibri"/>
                <w:color w:val="000000"/>
                <w:sz w:val="22"/>
                <w:szCs w:val="22"/>
              </w:rPr>
              <w:t>x2</w:t>
            </w:r>
          </w:p>
        </w:tc>
        <w:tc>
          <w:tcPr>
            <w:tcW w:w="791" w:type="dxa"/>
            <w:tcBorders>
              <w:top w:val="nil"/>
              <w:left w:val="nil"/>
              <w:bottom w:val="single" w:sz="4" w:space="0" w:color="auto"/>
              <w:right w:val="single" w:sz="4" w:space="0" w:color="auto"/>
            </w:tcBorders>
            <w:shd w:val="clear" w:color="auto" w:fill="auto"/>
            <w:noWrap/>
            <w:vAlign w:val="bottom"/>
            <w:hideMark/>
          </w:tcPr>
          <w:p w14:paraId="07AE5CA6" w14:textId="77777777" w:rsidR="005D2500" w:rsidRPr="00787F03" w:rsidRDefault="005D2500" w:rsidP="002929AC">
            <w:pPr>
              <w:jc w:val="center"/>
              <w:rPr>
                <w:rFonts w:ascii="Calibri" w:hAnsi="Calibri"/>
                <w:color w:val="000000"/>
                <w:sz w:val="22"/>
                <w:szCs w:val="22"/>
              </w:rPr>
            </w:pPr>
          </w:p>
        </w:tc>
        <w:tc>
          <w:tcPr>
            <w:tcW w:w="3277" w:type="dxa"/>
            <w:tcBorders>
              <w:top w:val="nil"/>
              <w:left w:val="nil"/>
              <w:bottom w:val="single" w:sz="4" w:space="0" w:color="auto"/>
              <w:right w:val="single" w:sz="4" w:space="0" w:color="auto"/>
            </w:tcBorders>
            <w:shd w:val="clear" w:color="auto" w:fill="auto"/>
            <w:noWrap/>
            <w:vAlign w:val="bottom"/>
            <w:hideMark/>
          </w:tcPr>
          <w:p w14:paraId="47251330" w14:textId="77777777" w:rsidR="005D2500" w:rsidRPr="00787F03" w:rsidRDefault="005D2500" w:rsidP="002929AC">
            <w:pPr>
              <w:rPr>
                <w:rFonts w:ascii="Calibri" w:hAnsi="Calibri"/>
                <w:color w:val="000000"/>
                <w:sz w:val="22"/>
                <w:szCs w:val="22"/>
              </w:rPr>
            </w:pPr>
            <w:r w:rsidRPr="00787F03">
              <w:rPr>
                <w:rFonts w:ascii="Calibri" w:hAnsi="Calibri"/>
                <w:color w:val="000000"/>
                <w:sz w:val="22"/>
                <w:szCs w:val="22"/>
              </w:rPr>
              <w:t> </w:t>
            </w:r>
          </w:p>
        </w:tc>
      </w:tr>
      <w:tr w:rsidR="000272D5" w:rsidRPr="00787F03" w14:paraId="77C3D3E5" w14:textId="77777777" w:rsidTr="000272D5">
        <w:trPr>
          <w:trHeight w:val="266"/>
        </w:trPr>
        <w:tc>
          <w:tcPr>
            <w:tcW w:w="3230" w:type="dxa"/>
            <w:tcBorders>
              <w:top w:val="nil"/>
              <w:left w:val="single" w:sz="4" w:space="0" w:color="auto"/>
              <w:bottom w:val="single" w:sz="4" w:space="0" w:color="auto"/>
              <w:right w:val="single" w:sz="4" w:space="0" w:color="auto"/>
            </w:tcBorders>
            <w:shd w:val="clear" w:color="auto" w:fill="auto"/>
            <w:noWrap/>
            <w:vAlign w:val="bottom"/>
            <w:hideMark/>
          </w:tcPr>
          <w:p w14:paraId="522D2A96" w14:textId="77777777" w:rsidR="00787F03" w:rsidRPr="00787F03" w:rsidRDefault="000272D5" w:rsidP="00787F03">
            <w:pPr>
              <w:rPr>
                <w:rFonts w:ascii="Calibri" w:hAnsi="Calibri"/>
                <w:b/>
                <w:bCs/>
                <w:color w:val="000000"/>
                <w:sz w:val="22"/>
                <w:szCs w:val="22"/>
              </w:rPr>
            </w:pPr>
            <w:r>
              <w:rPr>
                <w:rFonts w:ascii="Calibri" w:hAnsi="Calibri"/>
                <w:b/>
                <w:bCs/>
                <w:color w:val="000000"/>
                <w:sz w:val="22"/>
                <w:szCs w:val="22"/>
              </w:rPr>
              <w:t>PCB Footprint Layout</w:t>
            </w:r>
          </w:p>
        </w:tc>
        <w:tc>
          <w:tcPr>
            <w:tcW w:w="1251" w:type="dxa"/>
            <w:tcBorders>
              <w:top w:val="nil"/>
              <w:left w:val="nil"/>
              <w:bottom w:val="single" w:sz="4" w:space="0" w:color="auto"/>
              <w:right w:val="single" w:sz="4" w:space="0" w:color="auto"/>
            </w:tcBorders>
            <w:shd w:val="clear" w:color="auto" w:fill="auto"/>
            <w:noWrap/>
            <w:vAlign w:val="bottom"/>
            <w:hideMark/>
          </w:tcPr>
          <w:p w14:paraId="29C79F06" w14:textId="6161FFD9" w:rsidR="00787F03" w:rsidRPr="00787F03" w:rsidRDefault="008F1F04" w:rsidP="0080311E">
            <w:pPr>
              <w:jc w:val="center"/>
              <w:rPr>
                <w:rFonts w:ascii="Calibri" w:hAnsi="Calibri"/>
                <w:color w:val="000000"/>
                <w:sz w:val="22"/>
                <w:szCs w:val="22"/>
              </w:rPr>
            </w:pPr>
            <w:r>
              <w:rPr>
                <w:rFonts w:ascii="Calibri" w:hAnsi="Calibri"/>
                <w:color w:val="000000"/>
                <w:sz w:val="22"/>
                <w:szCs w:val="22"/>
              </w:rPr>
              <w:t>5</w:t>
            </w:r>
          </w:p>
        </w:tc>
        <w:tc>
          <w:tcPr>
            <w:tcW w:w="934" w:type="dxa"/>
            <w:tcBorders>
              <w:top w:val="nil"/>
              <w:left w:val="nil"/>
              <w:bottom w:val="single" w:sz="4" w:space="0" w:color="auto"/>
              <w:right w:val="single" w:sz="4" w:space="0" w:color="auto"/>
            </w:tcBorders>
            <w:shd w:val="clear" w:color="auto" w:fill="auto"/>
            <w:noWrap/>
            <w:vAlign w:val="bottom"/>
            <w:hideMark/>
          </w:tcPr>
          <w:p w14:paraId="6A2C7D8C" w14:textId="77777777" w:rsidR="00787F03" w:rsidRPr="00787F03" w:rsidRDefault="0080311E" w:rsidP="0080311E">
            <w:pPr>
              <w:jc w:val="center"/>
              <w:rPr>
                <w:rFonts w:ascii="Calibri" w:hAnsi="Calibri"/>
                <w:color w:val="000000"/>
                <w:sz w:val="22"/>
                <w:szCs w:val="22"/>
              </w:rPr>
            </w:pPr>
            <w:r>
              <w:rPr>
                <w:rFonts w:ascii="Calibri" w:hAnsi="Calibri"/>
                <w:color w:val="000000"/>
                <w:sz w:val="22"/>
                <w:szCs w:val="22"/>
              </w:rPr>
              <w:t>x2</w:t>
            </w:r>
          </w:p>
        </w:tc>
        <w:tc>
          <w:tcPr>
            <w:tcW w:w="791" w:type="dxa"/>
            <w:tcBorders>
              <w:top w:val="nil"/>
              <w:left w:val="nil"/>
              <w:bottom w:val="single" w:sz="4" w:space="0" w:color="auto"/>
              <w:right w:val="single" w:sz="4" w:space="0" w:color="auto"/>
            </w:tcBorders>
            <w:shd w:val="clear" w:color="auto" w:fill="auto"/>
            <w:noWrap/>
            <w:vAlign w:val="bottom"/>
            <w:hideMark/>
          </w:tcPr>
          <w:p w14:paraId="47D951EE" w14:textId="77777777" w:rsidR="00787F03" w:rsidRPr="00787F03" w:rsidRDefault="00787F03" w:rsidP="0080311E">
            <w:pPr>
              <w:jc w:val="center"/>
              <w:rPr>
                <w:rFonts w:ascii="Calibri" w:hAnsi="Calibri"/>
                <w:color w:val="000000"/>
                <w:sz w:val="22"/>
                <w:szCs w:val="22"/>
              </w:rPr>
            </w:pPr>
          </w:p>
        </w:tc>
        <w:tc>
          <w:tcPr>
            <w:tcW w:w="3277" w:type="dxa"/>
            <w:tcBorders>
              <w:top w:val="nil"/>
              <w:left w:val="nil"/>
              <w:bottom w:val="single" w:sz="4" w:space="0" w:color="auto"/>
              <w:right w:val="single" w:sz="4" w:space="0" w:color="auto"/>
            </w:tcBorders>
            <w:shd w:val="clear" w:color="auto" w:fill="auto"/>
            <w:noWrap/>
            <w:vAlign w:val="bottom"/>
            <w:hideMark/>
          </w:tcPr>
          <w:p w14:paraId="7728EAC7" w14:textId="77777777" w:rsidR="00787F03" w:rsidRPr="00787F03" w:rsidRDefault="00787F03" w:rsidP="00787F03">
            <w:pPr>
              <w:rPr>
                <w:rFonts w:ascii="Calibri" w:hAnsi="Calibri"/>
                <w:color w:val="000000"/>
                <w:sz w:val="22"/>
                <w:szCs w:val="22"/>
              </w:rPr>
            </w:pPr>
            <w:r w:rsidRPr="00787F03">
              <w:rPr>
                <w:rFonts w:ascii="Calibri" w:hAnsi="Calibri"/>
                <w:color w:val="000000"/>
                <w:sz w:val="22"/>
                <w:szCs w:val="22"/>
              </w:rPr>
              <w:t> </w:t>
            </w:r>
          </w:p>
        </w:tc>
      </w:tr>
      <w:tr w:rsidR="00787F03" w:rsidRPr="00787F03" w14:paraId="0608B86A" w14:textId="77777777" w:rsidTr="006F0BB9">
        <w:trPr>
          <w:trHeight w:val="266"/>
        </w:trPr>
        <w:tc>
          <w:tcPr>
            <w:tcW w:w="9483" w:type="dxa"/>
            <w:gridSpan w:val="5"/>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EA4DEEB" w14:textId="77777777" w:rsidR="00787F03" w:rsidRPr="00787F03" w:rsidRDefault="00787F03" w:rsidP="00787F03">
            <w:pPr>
              <w:rPr>
                <w:rFonts w:ascii="Calibri" w:hAnsi="Calibri"/>
                <w:b/>
                <w:bCs/>
                <w:color w:val="000000"/>
                <w:sz w:val="22"/>
                <w:szCs w:val="22"/>
              </w:rPr>
            </w:pPr>
            <w:r w:rsidRPr="00787F03">
              <w:rPr>
                <w:rFonts w:ascii="Calibri" w:hAnsi="Calibri"/>
                <w:b/>
                <w:bCs/>
                <w:color w:val="000000"/>
                <w:sz w:val="22"/>
                <w:szCs w:val="22"/>
              </w:rPr>
              <w:t>Writing-Specific Items</w:t>
            </w:r>
          </w:p>
        </w:tc>
      </w:tr>
      <w:tr w:rsidR="0080311E" w:rsidRPr="00787F03" w14:paraId="3FE2E5FC" w14:textId="77777777" w:rsidTr="000272D5">
        <w:trPr>
          <w:trHeight w:val="266"/>
        </w:trPr>
        <w:tc>
          <w:tcPr>
            <w:tcW w:w="3230" w:type="dxa"/>
            <w:tcBorders>
              <w:top w:val="nil"/>
              <w:left w:val="single" w:sz="4" w:space="0" w:color="auto"/>
              <w:bottom w:val="single" w:sz="4" w:space="0" w:color="auto"/>
              <w:right w:val="single" w:sz="4" w:space="0" w:color="auto"/>
            </w:tcBorders>
            <w:shd w:val="clear" w:color="auto" w:fill="auto"/>
            <w:noWrap/>
            <w:vAlign w:val="bottom"/>
            <w:hideMark/>
          </w:tcPr>
          <w:p w14:paraId="17976239" w14:textId="77777777" w:rsidR="0080311E" w:rsidRPr="00787F03" w:rsidRDefault="0080311E" w:rsidP="00787F03">
            <w:pPr>
              <w:rPr>
                <w:rFonts w:ascii="Calibri" w:hAnsi="Calibri"/>
                <w:b/>
                <w:bCs/>
                <w:color w:val="000000"/>
                <w:sz w:val="22"/>
                <w:szCs w:val="22"/>
              </w:rPr>
            </w:pPr>
            <w:r w:rsidRPr="00787F03">
              <w:rPr>
                <w:rFonts w:ascii="Calibri" w:hAnsi="Calibri"/>
                <w:b/>
                <w:bCs/>
                <w:color w:val="000000"/>
                <w:sz w:val="22"/>
                <w:szCs w:val="22"/>
              </w:rPr>
              <w:t>Spelling and Grammar</w:t>
            </w:r>
          </w:p>
        </w:tc>
        <w:tc>
          <w:tcPr>
            <w:tcW w:w="1251" w:type="dxa"/>
            <w:tcBorders>
              <w:top w:val="nil"/>
              <w:left w:val="nil"/>
              <w:bottom w:val="single" w:sz="4" w:space="0" w:color="auto"/>
              <w:right w:val="single" w:sz="4" w:space="0" w:color="auto"/>
            </w:tcBorders>
            <w:shd w:val="clear" w:color="auto" w:fill="auto"/>
            <w:noWrap/>
            <w:vAlign w:val="bottom"/>
            <w:hideMark/>
          </w:tcPr>
          <w:p w14:paraId="259FE286" w14:textId="07A11468" w:rsidR="0080311E" w:rsidRPr="00787F03" w:rsidRDefault="008F1F04" w:rsidP="0080311E">
            <w:pPr>
              <w:jc w:val="center"/>
              <w:rPr>
                <w:rFonts w:ascii="Calibri" w:hAnsi="Calibri"/>
                <w:color w:val="000000"/>
                <w:sz w:val="22"/>
                <w:szCs w:val="22"/>
              </w:rPr>
            </w:pPr>
            <w:r>
              <w:rPr>
                <w:rFonts w:ascii="Calibri" w:hAnsi="Calibri"/>
                <w:color w:val="000000"/>
                <w:sz w:val="22"/>
                <w:szCs w:val="22"/>
              </w:rPr>
              <w:t>5</w:t>
            </w:r>
          </w:p>
        </w:tc>
        <w:tc>
          <w:tcPr>
            <w:tcW w:w="934" w:type="dxa"/>
            <w:tcBorders>
              <w:top w:val="nil"/>
              <w:left w:val="nil"/>
              <w:bottom w:val="single" w:sz="4" w:space="0" w:color="auto"/>
              <w:right w:val="single" w:sz="4" w:space="0" w:color="auto"/>
            </w:tcBorders>
            <w:shd w:val="clear" w:color="auto" w:fill="auto"/>
            <w:noWrap/>
            <w:vAlign w:val="bottom"/>
            <w:hideMark/>
          </w:tcPr>
          <w:p w14:paraId="01C202E7" w14:textId="77777777" w:rsidR="0080311E" w:rsidRPr="00FF1987" w:rsidRDefault="0080311E" w:rsidP="000B3C0A">
            <w:pPr>
              <w:jc w:val="center"/>
              <w:rPr>
                <w:rFonts w:ascii="Calibri" w:hAnsi="Calibri"/>
                <w:color w:val="000000"/>
                <w:sz w:val="22"/>
                <w:szCs w:val="22"/>
              </w:rPr>
            </w:pPr>
            <w:r>
              <w:rPr>
                <w:rFonts w:ascii="Calibri" w:hAnsi="Calibri"/>
                <w:color w:val="000000"/>
                <w:sz w:val="22"/>
                <w:szCs w:val="22"/>
              </w:rPr>
              <w:t>x2</w:t>
            </w:r>
          </w:p>
        </w:tc>
        <w:tc>
          <w:tcPr>
            <w:tcW w:w="791" w:type="dxa"/>
            <w:tcBorders>
              <w:top w:val="nil"/>
              <w:left w:val="nil"/>
              <w:bottom w:val="single" w:sz="4" w:space="0" w:color="auto"/>
              <w:right w:val="single" w:sz="4" w:space="0" w:color="auto"/>
            </w:tcBorders>
            <w:shd w:val="clear" w:color="auto" w:fill="auto"/>
            <w:noWrap/>
            <w:vAlign w:val="bottom"/>
            <w:hideMark/>
          </w:tcPr>
          <w:p w14:paraId="0AF611B1" w14:textId="77777777" w:rsidR="0080311E" w:rsidRPr="00787F03" w:rsidRDefault="0080311E" w:rsidP="0080311E">
            <w:pPr>
              <w:jc w:val="center"/>
              <w:rPr>
                <w:rFonts w:ascii="Calibri" w:hAnsi="Calibri"/>
                <w:color w:val="000000"/>
                <w:sz w:val="22"/>
                <w:szCs w:val="22"/>
              </w:rPr>
            </w:pPr>
          </w:p>
        </w:tc>
        <w:tc>
          <w:tcPr>
            <w:tcW w:w="3277" w:type="dxa"/>
            <w:tcBorders>
              <w:top w:val="nil"/>
              <w:left w:val="nil"/>
              <w:bottom w:val="single" w:sz="4" w:space="0" w:color="auto"/>
              <w:right w:val="single" w:sz="4" w:space="0" w:color="auto"/>
            </w:tcBorders>
            <w:shd w:val="clear" w:color="auto" w:fill="auto"/>
            <w:noWrap/>
            <w:vAlign w:val="bottom"/>
            <w:hideMark/>
          </w:tcPr>
          <w:p w14:paraId="1D116881" w14:textId="77777777" w:rsidR="0080311E" w:rsidRPr="00787F03" w:rsidRDefault="0080311E" w:rsidP="00787F03">
            <w:pPr>
              <w:rPr>
                <w:rFonts w:ascii="Calibri" w:hAnsi="Calibri"/>
                <w:color w:val="000000"/>
                <w:sz w:val="22"/>
                <w:szCs w:val="22"/>
              </w:rPr>
            </w:pPr>
            <w:r w:rsidRPr="00787F03">
              <w:rPr>
                <w:rFonts w:ascii="Calibri" w:hAnsi="Calibri"/>
                <w:color w:val="000000"/>
                <w:sz w:val="22"/>
                <w:szCs w:val="22"/>
              </w:rPr>
              <w:t> </w:t>
            </w:r>
          </w:p>
        </w:tc>
      </w:tr>
      <w:tr w:rsidR="0080311E" w:rsidRPr="00787F03" w14:paraId="0C39C20B" w14:textId="77777777" w:rsidTr="000272D5">
        <w:trPr>
          <w:trHeight w:val="266"/>
        </w:trPr>
        <w:tc>
          <w:tcPr>
            <w:tcW w:w="3230" w:type="dxa"/>
            <w:tcBorders>
              <w:top w:val="nil"/>
              <w:left w:val="single" w:sz="4" w:space="0" w:color="auto"/>
              <w:bottom w:val="single" w:sz="4" w:space="0" w:color="auto"/>
              <w:right w:val="single" w:sz="4" w:space="0" w:color="auto"/>
            </w:tcBorders>
            <w:shd w:val="clear" w:color="auto" w:fill="auto"/>
            <w:noWrap/>
            <w:vAlign w:val="bottom"/>
            <w:hideMark/>
          </w:tcPr>
          <w:p w14:paraId="7E9DC9ED" w14:textId="77777777" w:rsidR="0080311E" w:rsidRPr="00787F03" w:rsidRDefault="0080311E" w:rsidP="00787F03">
            <w:pPr>
              <w:rPr>
                <w:rFonts w:ascii="Calibri" w:hAnsi="Calibri"/>
                <w:b/>
                <w:bCs/>
                <w:color w:val="000000"/>
                <w:sz w:val="22"/>
                <w:szCs w:val="22"/>
              </w:rPr>
            </w:pPr>
            <w:r w:rsidRPr="00787F03">
              <w:rPr>
                <w:rFonts w:ascii="Calibri" w:hAnsi="Calibri"/>
                <w:b/>
                <w:bCs/>
                <w:color w:val="000000"/>
                <w:sz w:val="22"/>
                <w:szCs w:val="22"/>
              </w:rPr>
              <w:t>Formatting and Citations</w:t>
            </w:r>
          </w:p>
        </w:tc>
        <w:tc>
          <w:tcPr>
            <w:tcW w:w="1251" w:type="dxa"/>
            <w:tcBorders>
              <w:top w:val="nil"/>
              <w:left w:val="nil"/>
              <w:bottom w:val="single" w:sz="4" w:space="0" w:color="auto"/>
              <w:right w:val="single" w:sz="4" w:space="0" w:color="auto"/>
            </w:tcBorders>
            <w:shd w:val="clear" w:color="auto" w:fill="auto"/>
            <w:noWrap/>
            <w:vAlign w:val="bottom"/>
            <w:hideMark/>
          </w:tcPr>
          <w:p w14:paraId="0658754C" w14:textId="499894D3" w:rsidR="0080311E" w:rsidRPr="00787F03" w:rsidRDefault="008F1F04" w:rsidP="0080311E">
            <w:pPr>
              <w:jc w:val="center"/>
              <w:rPr>
                <w:rFonts w:ascii="Calibri" w:hAnsi="Calibri"/>
                <w:color w:val="000000"/>
                <w:sz w:val="22"/>
                <w:szCs w:val="22"/>
              </w:rPr>
            </w:pPr>
            <w:r>
              <w:rPr>
                <w:rFonts w:ascii="Calibri" w:hAnsi="Calibri"/>
                <w:color w:val="000000"/>
                <w:sz w:val="22"/>
                <w:szCs w:val="22"/>
              </w:rPr>
              <w:t>5</w:t>
            </w:r>
          </w:p>
        </w:tc>
        <w:tc>
          <w:tcPr>
            <w:tcW w:w="934" w:type="dxa"/>
            <w:tcBorders>
              <w:top w:val="nil"/>
              <w:left w:val="nil"/>
              <w:bottom w:val="single" w:sz="4" w:space="0" w:color="auto"/>
              <w:right w:val="single" w:sz="4" w:space="0" w:color="auto"/>
            </w:tcBorders>
            <w:shd w:val="clear" w:color="auto" w:fill="auto"/>
            <w:noWrap/>
            <w:vAlign w:val="bottom"/>
            <w:hideMark/>
          </w:tcPr>
          <w:p w14:paraId="0A98A32E" w14:textId="77777777" w:rsidR="0080311E" w:rsidRPr="00FF1987" w:rsidRDefault="0080311E" w:rsidP="000B3C0A">
            <w:pPr>
              <w:jc w:val="center"/>
              <w:rPr>
                <w:rFonts w:ascii="Calibri" w:hAnsi="Calibri"/>
                <w:color w:val="000000"/>
                <w:sz w:val="22"/>
                <w:szCs w:val="22"/>
              </w:rPr>
            </w:pPr>
            <w:r>
              <w:rPr>
                <w:rFonts w:ascii="Calibri" w:hAnsi="Calibri"/>
                <w:color w:val="000000"/>
                <w:sz w:val="22"/>
                <w:szCs w:val="22"/>
              </w:rPr>
              <w:t>x1</w:t>
            </w:r>
          </w:p>
        </w:tc>
        <w:tc>
          <w:tcPr>
            <w:tcW w:w="791" w:type="dxa"/>
            <w:tcBorders>
              <w:top w:val="nil"/>
              <w:left w:val="nil"/>
              <w:bottom w:val="single" w:sz="4" w:space="0" w:color="auto"/>
              <w:right w:val="single" w:sz="4" w:space="0" w:color="auto"/>
            </w:tcBorders>
            <w:shd w:val="clear" w:color="auto" w:fill="auto"/>
            <w:noWrap/>
            <w:vAlign w:val="bottom"/>
            <w:hideMark/>
          </w:tcPr>
          <w:p w14:paraId="1CB8C287" w14:textId="77777777" w:rsidR="0080311E" w:rsidRPr="00787F03" w:rsidRDefault="0080311E" w:rsidP="0080311E">
            <w:pPr>
              <w:jc w:val="center"/>
              <w:rPr>
                <w:rFonts w:ascii="Calibri" w:hAnsi="Calibri"/>
                <w:color w:val="000000"/>
                <w:sz w:val="22"/>
                <w:szCs w:val="22"/>
              </w:rPr>
            </w:pPr>
          </w:p>
        </w:tc>
        <w:tc>
          <w:tcPr>
            <w:tcW w:w="3277" w:type="dxa"/>
            <w:tcBorders>
              <w:top w:val="nil"/>
              <w:left w:val="nil"/>
              <w:bottom w:val="single" w:sz="4" w:space="0" w:color="auto"/>
              <w:right w:val="single" w:sz="4" w:space="0" w:color="auto"/>
            </w:tcBorders>
            <w:shd w:val="clear" w:color="auto" w:fill="auto"/>
            <w:noWrap/>
            <w:vAlign w:val="bottom"/>
            <w:hideMark/>
          </w:tcPr>
          <w:p w14:paraId="770B6BF6" w14:textId="77777777" w:rsidR="0080311E" w:rsidRPr="00787F03" w:rsidRDefault="0080311E" w:rsidP="00787F03">
            <w:pPr>
              <w:rPr>
                <w:rFonts w:ascii="Calibri" w:hAnsi="Calibri"/>
                <w:color w:val="000000"/>
                <w:sz w:val="22"/>
                <w:szCs w:val="22"/>
              </w:rPr>
            </w:pPr>
            <w:r w:rsidRPr="00787F03">
              <w:rPr>
                <w:rFonts w:ascii="Calibri" w:hAnsi="Calibri"/>
                <w:color w:val="000000"/>
                <w:sz w:val="22"/>
                <w:szCs w:val="22"/>
              </w:rPr>
              <w:t> </w:t>
            </w:r>
          </w:p>
        </w:tc>
      </w:tr>
      <w:tr w:rsidR="0080311E" w:rsidRPr="00787F03" w14:paraId="2F71DDC8" w14:textId="77777777" w:rsidTr="000272D5">
        <w:trPr>
          <w:trHeight w:val="266"/>
        </w:trPr>
        <w:tc>
          <w:tcPr>
            <w:tcW w:w="3230" w:type="dxa"/>
            <w:tcBorders>
              <w:top w:val="nil"/>
              <w:left w:val="single" w:sz="4" w:space="0" w:color="auto"/>
              <w:bottom w:val="single" w:sz="4" w:space="0" w:color="auto"/>
              <w:right w:val="single" w:sz="4" w:space="0" w:color="auto"/>
            </w:tcBorders>
            <w:shd w:val="clear" w:color="auto" w:fill="auto"/>
            <w:noWrap/>
            <w:vAlign w:val="bottom"/>
            <w:hideMark/>
          </w:tcPr>
          <w:p w14:paraId="1ED5D546" w14:textId="77777777" w:rsidR="0080311E" w:rsidRPr="00787F03" w:rsidRDefault="0080311E" w:rsidP="00787F03">
            <w:pPr>
              <w:rPr>
                <w:rFonts w:ascii="Calibri" w:hAnsi="Calibri"/>
                <w:b/>
                <w:bCs/>
                <w:color w:val="000000"/>
                <w:sz w:val="22"/>
                <w:szCs w:val="22"/>
              </w:rPr>
            </w:pPr>
            <w:r w:rsidRPr="00787F03">
              <w:rPr>
                <w:rFonts w:ascii="Calibri" w:hAnsi="Calibri"/>
                <w:b/>
                <w:bCs/>
                <w:color w:val="000000"/>
                <w:sz w:val="22"/>
                <w:szCs w:val="22"/>
              </w:rPr>
              <w:t>Figures and Graphs</w:t>
            </w:r>
          </w:p>
        </w:tc>
        <w:tc>
          <w:tcPr>
            <w:tcW w:w="1251" w:type="dxa"/>
            <w:tcBorders>
              <w:top w:val="nil"/>
              <w:left w:val="nil"/>
              <w:bottom w:val="single" w:sz="4" w:space="0" w:color="auto"/>
              <w:right w:val="single" w:sz="4" w:space="0" w:color="auto"/>
            </w:tcBorders>
            <w:shd w:val="clear" w:color="auto" w:fill="auto"/>
            <w:noWrap/>
            <w:vAlign w:val="bottom"/>
            <w:hideMark/>
          </w:tcPr>
          <w:p w14:paraId="0C639787" w14:textId="7D924195" w:rsidR="0080311E" w:rsidRPr="00787F03" w:rsidRDefault="008F1F04" w:rsidP="0080311E">
            <w:pPr>
              <w:jc w:val="center"/>
              <w:rPr>
                <w:rFonts w:ascii="Calibri" w:hAnsi="Calibri"/>
                <w:color w:val="000000"/>
                <w:sz w:val="22"/>
                <w:szCs w:val="22"/>
              </w:rPr>
            </w:pPr>
            <w:r>
              <w:rPr>
                <w:rFonts w:ascii="Calibri" w:hAnsi="Calibri"/>
                <w:color w:val="000000"/>
                <w:sz w:val="22"/>
                <w:szCs w:val="22"/>
              </w:rPr>
              <w:t>5</w:t>
            </w:r>
          </w:p>
        </w:tc>
        <w:tc>
          <w:tcPr>
            <w:tcW w:w="934" w:type="dxa"/>
            <w:tcBorders>
              <w:top w:val="nil"/>
              <w:left w:val="nil"/>
              <w:bottom w:val="single" w:sz="4" w:space="0" w:color="auto"/>
              <w:right w:val="single" w:sz="4" w:space="0" w:color="auto"/>
            </w:tcBorders>
            <w:shd w:val="clear" w:color="auto" w:fill="auto"/>
            <w:noWrap/>
            <w:vAlign w:val="bottom"/>
            <w:hideMark/>
          </w:tcPr>
          <w:p w14:paraId="63B8D940" w14:textId="77777777" w:rsidR="0080311E" w:rsidRPr="00FF1987" w:rsidRDefault="0080311E" w:rsidP="000B3C0A">
            <w:pPr>
              <w:jc w:val="center"/>
              <w:rPr>
                <w:rFonts w:ascii="Calibri" w:hAnsi="Calibri"/>
                <w:color w:val="000000"/>
                <w:sz w:val="22"/>
                <w:szCs w:val="22"/>
              </w:rPr>
            </w:pPr>
            <w:r>
              <w:rPr>
                <w:rFonts w:ascii="Calibri" w:hAnsi="Calibri"/>
                <w:color w:val="000000"/>
                <w:sz w:val="22"/>
                <w:szCs w:val="22"/>
              </w:rPr>
              <w:t>x2</w:t>
            </w:r>
          </w:p>
        </w:tc>
        <w:tc>
          <w:tcPr>
            <w:tcW w:w="791" w:type="dxa"/>
            <w:tcBorders>
              <w:top w:val="nil"/>
              <w:left w:val="nil"/>
              <w:bottom w:val="single" w:sz="4" w:space="0" w:color="auto"/>
              <w:right w:val="single" w:sz="4" w:space="0" w:color="auto"/>
            </w:tcBorders>
            <w:shd w:val="clear" w:color="auto" w:fill="auto"/>
            <w:noWrap/>
            <w:vAlign w:val="bottom"/>
            <w:hideMark/>
          </w:tcPr>
          <w:p w14:paraId="457369D4" w14:textId="77777777" w:rsidR="0080311E" w:rsidRPr="00787F03" w:rsidRDefault="0080311E" w:rsidP="0080311E">
            <w:pPr>
              <w:jc w:val="center"/>
              <w:rPr>
                <w:rFonts w:ascii="Calibri" w:hAnsi="Calibri"/>
                <w:color w:val="000000"/>
                <w:sz w:val="22"/>
                <w:szCs w:val="22"/>
              </w:rPr>
            </w:pPr>
          </w:p>
        </w:tc>
        <w:tc>
          <w:tcPr>
            <w:tcW w:w="3277" w:type="dxa"/>
            <w:tcBorders>
              <w:top w:val="nil"/>
              <w:left w:val="nil"/>
              <w:bottom w:val="single" w:sz="4" w:space="0" w:color="auto"/>
              <w:right w:val="single" w:sz="4" w:space="0" w:color="auto"/>
            </w:tcBorders>
            <w:shd w:val="clear" w:color="auto" w:fill="auto"/>
            <w:noWrap/>
            <w:vAlign w:val="bottom"/>
            <w:hideMark/>
          </w:tcPr>
          <w:p w14:paraId="77AFD456" w14:textId="77777777" w:rsidR="0080311E" w:rsidRPr="00787F03" w:rsidRDefault="0080311E" w:rsidP="00787F03">
            <w:pPr>
              <w:rPr>
                <w:rFonts w:ascii="Calibri" w:hAnsi="Calibri"/>
                <w:color w:val="000000"/>
                <w:sz w:val="22"/>
                <w:szCs w:val="22"/>
              </w:rPr>
            </w:pPr>
            <w:r w:rsidRPr="00787F03">
              <w:rPr>
                <w:rFonts w:ascii="Calibri" w:hAnsi="Calibri"/>
                <w:color w:val="000000"/>
                <w:sz w:val="22"/>
                <w:szCs w:val="22"/>
              </w:rPr>
              <w:t> </w:t>
            </w:r>
          </w:p>
        </w:tc>
      </w:tr>
      <w:tr w:rsidR="0080311E" w:rsidRPr="00787F03" w14:paraId="7B90F443" w14:textId="77777777" w:rsidTr="000272D5">
        <w:trPr>
          <w:trHeight w:val="266"/>
        </w:trPr>
        <w:tc>
          <w:tcPr>
            <w:tcW w:w="3230" w:type="dxa"/>
            <w:tcBorders>
              <w:top w:val="nil"/>
              <w:left w:val="single" w:sz="4" w:space="0" w:color="auto"/>
              <w:bottom w:val="single" w:sz="4" w:space="0" w:color="auto"/>
              <w:right w:val="single" w:sz="4" w:space="0" w:color="auto"/>
            </w:tcBorders>
            <w:shd w:val="clear" w:color="auto" w:fill="auto"/>
            <w:noWrap/>
            <w:vAlign w:val="bottom"/>
            <w:hideMark/>
          </w:tcPr>
          <w:p w14:paraId="3E5602EB" w14:textId="77777777" w:rsidR="0080311E" w:rsidRPr="00787F03" w:rsidRDefault="0080311E" w:rsidP="00787F03">
            <w:pPr>
              <w:rPr>
                <w:rFonts w:ascii="Calibri" w:hAnsi="Calibri"/>
                <w:b/>
                <w:bCs/>
                <w:color w:val="000000"/>
                <w:sz w:val="22"/>
                <w:szCs w:val="22"/>
              </w:rPr>
            </w:pPr>
            <w:r w:rsidRPr="00787F03">
              <w:rPr>
                <w:rFonts w:ascii="Calibri" w:hAnsi="Calibri"/>
                <w:b/>
                <w:bCs/>
                <w:color w:val="000000"/>
                <w:sz w:val="22"/>
                <w:szCs w:val="22"/>
              </w:rPr>
              <w:t>Technical Writing Style</w:t>
            </w:r>
          </w:p>
        </w:tc>
        <w:tc>
          <w:tcPr>
            <w:tcW w:w="1251" w:type="dxa"/>
            <w:tcBorders>
              <w:top w:val="nil"/>
              <w:left w:val="nil"/>
              <w:bottom w:val="single" w:sz="4" w:space="0" w:color="auto"/>
              <w:right w:val="single" w:sz="4" w:space="0" w:color="auto"/>
            </w:tcBorders>
            <w:shd w:val="clear" w:color="auto" w:fill="auto"/>
            <w:noWrap/>
            <w:vAlign w:val="bottom"/>
            <w:hideMark/>
          </w:tcPr>
          <w:p w14:paraId="04BAD33B" w14:textId="6EEAF6A6" w:rsidR="0080311E" w:rsidRPr="00787F03" w:rsidRDefault="008F1F04" w:rsidP="0080311E">
            <w:pPr>
              <w:jc w:val="center"/>
              <w:rPr>
                <w:rFonts w:ascii="Calibri" w:hAnsi="Calibri"/>
                <w:color w:val="000000"/>
                <w:sz w:val="22"/>
                <w:szCs w:val="22"/>
              </w:rPr>
            </w:pPr>
            <w:r>
              <w:rPr>
                <w:rFonts w:ascii="Calibri" w:hAnsi="Calibri"/>
                <w:color w:val="000000"/>
                <w:sz w:val="22"/>
                <w:szCs w:val="22"/>
              </w:rPr>
              <w:t>5</w:t>
            </w:r>
          </w:p>
        </w:tc>
        <w:tc>
          <w:tcPr>
            <w:tcW w:w="934" w:type="dxa"/>
            <w:tcBorders>
              <w:top w:val="nil"/>
              <w:left w:val="nil"/>
              <w:bottom w:val="single" w:sz="4" w:space="0" w:color="auto"/>
              <w:right w:val="single" w:sz="4" w:space="0" w:color="auto"/>
            </w:tcBorders>
            <w:shd w:val="clear" w:color="auto" w:fill="auto"/>
            <w:noWrap/>
            <w:vAlign w:val="bottom"/>
            <w:hideMark/>
          </w:tcPr>
          <w:p w14:paraId="0E463A74" w14:textId="77777777" w:rsidR="0080311E" w:rsidRPr="00FF1987" w:rsidRDefault="0080311E" w:rsidP="000B3C0A">
            <w:pPr>
              <w:jc w:val="center"/>
              <w:rPr>
                <w:rFonts w:ascii="Calibri" w:hAnsi="Calibri"/>
                <w:color w:val="000000"/>
                <w:sz w:val="22"/>
                <w:szCs w:val="22"/>
              </w:rPr>
            </w:pPr>
            <w:r>
              <w:rPr>
                <w:rFonts w:ascii="Calibri" w:hAnsi="Calibri"/>
                <w:color w:val="000000"/>
                <w:sz w:val="22"/>
                <w:szCs w:val="22"/>
              </w:rPr>
              <w:t>x3</w:t>
            </w:r>
          </w:p>
        </w:tc>
        <w:tc>
          <w:tcPr>
            <w:tcW w:w="791" w:type="dxa"/>
            <w:tcBorders>
              <w:top w:val="nil"/>
              <w:left w:val="nil"/>
              <w:bottom w:val="single" w:sz="4" w:space="0" w:color="auto"/>
              <w:right w:val="single" w:sz="4" w:space="0" w:color="auto"/>
            </w:tcBorders>
            <w:shd w:val="clear" w:color="auto" w:fill="auto"/>
            <w:noWrap/>
            <w:vAlign w:val="bottom"/>
            <w:hideMark/>
          </w:tcPr>
          <w:p w14:paraId="373D3A93" w14:textId="77777777" w:rsidR="0080311E" w:rsidRPr="00787F03" w:rsidRDefault="0080311E" w:rsidP="0080311E">
            <w:pPr>
              <w:jc w:val="center"/>
              <w:rPr>
                <w:rFonts w:ascii="Calibri" w:hAnsi="Calibri"/>
                <w:color w:val="000000"/>
                <w:sz w:val="22"/>
                <w:szCs w:val="22"/>
              </w:rPr>
            </w:pPr>
          </w:p>
        </w:tc>
        <w:tc>
          <w:tcPr>
            <w:tcW w:w="3277" w:type="dxa"/>
            <w:tcBorders>
              <w:top w:val="nil"/>
              <w:left w:val="nil"/>
              <w:bottom w:val="single" w:sz="4" w:space="0" w:color="auto"/>
              <w:right w:val="single" w:sz="4" w:space="0" w:color="auto"/>
            </w:tcBorders>
            <w:shd w:val="clear" w:color="auto" w:fill="auto"/>
            <w:noWrap/>
            <w:vAlign w:val="bottom"/>
            <w:hideMark/>
          </w:tcPr>
          <w:p w14:paraId="42FCE95A" w14:textId="77777777" w:rsidR="0080311E" w:rsidRPr="00787F03" w:rsidRDefault="0080311E" w:rsidP="00787F03">
            <w:pPr>
              <w:rPr>
                <w:rFonts w:ascii="Calibri" w:hAnsi="Calibri"/>
                <w:color w:val="000000"/>
                <w:sz w:val="22"/>
                <w:szCs w:val="22"/>
              </w:rPr>
            </w:pPr>
            <w:r w:rsidRPr="00787F03">
              <w:rPr>
                <w:rFonts w:ascii="Calibri" w:hAnsi="Calibri"/>
                <w:color w:val="000000"/>
                <w:sz w:val="22"/>
                <w:szCs w:val="22"/>
              </w:rPr>
              <w:t> </w:t>
            </w:r>
          </w:p>
        </w:tc>
      </w:tr>
      <w:tr w:rsidR="0080311E" w:rsidRPr="00787F03" w14:paraId="4FDAAEB9" w14:textId="77777777" w:rsidTr="000272D5">
        <w:trPr>
          <w:trHeight w:val="266"/>
        </w:trPr>
        <w:tc>
          <w:tcPr>
            <w:tcW w:w="3230" w:type="dxa"/>
            <w:tcBorders>
              <w:top w:val="nil"/>
              <w:left w:val="single" w:sz="4" w:space="0" w:color="auto"/>
              <w:bottom w:val="single" w:sz="4" w:space="0" w:color="auto"/>
              <w:right w:val="single" w:sz="4" w:space="0" w:color="auto"/>
            </w:tcBorders>
            <w:shd w:val="clear" w:color="000000" w:fill="FFC000"/>
            <w:noWrap/>
            <w:vAlign w:val="bottom"/>
            <w:hideMark/>
          </w:tcPr>
          <w:p w14:paraId="02F7B4FD" w14:textId="77777777" w:rsidR="0080311E" w:rsidRPr="00787F03" w:rsidRDefault="0080311E" w:rsidP="00787F03">
            <w:pPr>
              <w:rPr>
                <w:rFonts w:ascii="Calibri" w:hAnsi="Calibri"/>
                <w:b/>
                <w:bCs/>
                <w:color w:val="000000"/>
                <w:sz w:val="22"/>
                <w:szCs w:val="22"/>
              </w:rPr>
            </w:pPr>
            <w:r w:rsidRPr="00787F03">
              <w:rPr>
                <w:rFonts w:ascii="Calibri" w:hAnsi="Calibri"/>
                <w:b/>
                <w:bCs/>
                <w:color w:val="000000"/>
                <w:sz w:val="22"/>
                <w:szCs w:val="22"/>
              </w:rPr>
              <w:t>Total Score</w:t>
            </w:r>
          </w:p>
        </w:tc>
        <w:tc>
          <w:tcPr>
            <w:tcW w:w="2976" w:type="dxa"/>
            <w:gridSpan w:val="3"/>
            <w:tcBorders>
              <w:top w:val="single" w:sz="4" w:space="0" w:color="auto"/>
              <w:left w:val="nil"/>
              <w:bottom w:val="single" w:sz="4" w:space="0" w:color="auto"/>
              <w:right w:val="single" w:sz="4" w:space="0" w:color="000000"/>
            </w:tcBorders>
            <w:shd w:val="clear" w:color="auto" w:fill="auto"/>
            <w:noWrap/>
            <w:vAlign w:val="bottom"/>
            <w:hideMark/>
          </w:tcPr>
          <w:p w14:paraId="73E7111E" w14:textId="39174C4F" w:rsidR="0080311E" w:rsidRPr="00787F03" w:rsidRDefault="008F1F04" w:rsidP="0080311E">
            <w:pPr>
              <w:jc w:val="center"/>
              <w:rPr>
                <w:rFonts w:ascii="Calibri" w:hAnsi="Calibri"/>
                <w:color w:val="000000"/>
                <w:sz w:val="22"/>
                <w:szCs w:val="22"/>
              </w:rPr>
            </w:pPr>
            <w:r>
              <w:rPr>
                <w:rFonts w:ascii="Calibri" w:hAnsi="Calibri"/>
                <w:color w:val="000000"/>
                <w:sz w:val="22"/>
                <w:szCs w:val="22"/>
              </w:rPr>
              <w:t>100</w:t>
            </w:r>
          </w:p>
        </w:tc>
        <w:tc>
          <w:tcPr>
            <w:tcW w:w="3277" w:type="dxa"/>
            <w:tcBorders>
              <w:top w:val="nil"/>
              <w:left w:val="nil"/>
              <w:bottom w:val="single" w:sz="4" w:space="0" w:color="auto"/>
              <w:right w:val="single" w:sz="4" w:space="0" w:color="auto"/>
            </w:tcBorders>
            <w:shd w:val="clear" w:color="auto" w:fill="auto"/>
            <w:noWrap/>
            <w:vAlign w:val="bottom"/>
            <w:hideMark/>
          </w:tcPr>
          <w:p w14:paraId="0288A97C" w14:textId="77777777" w:rsidR="0080311E" w:rsidRPr="00787F03" w:rsidRDefault="0080311E" w:rsidP="00787F03">
            <w:pPr>
              <w:rPr>
                <w:rFonts w:ascii="Calibri" w:hAnsi="Calibri"/>
                <w:color w:val="000000"/>
                <w:sz w:val="22"/>
                <w:szCs w:val="22"/>
              </w:rPr>
            </w:pPr>
            <w:r w:rsidRPr="00787F03">
              <w:rPr>
                <w:rFonts w:ascii="Calibri" w:hAnsi="Calibri"/>
                <w:color w:val="000000"/>
                <w:sz w:val="22"/>
                <w:szCs w:val="22"/>
              </w:rPr>
              <w:t> </w:t>
            </w:r>
          </w:p>
        </w:tc>
      </w:tr>
    </w:tbl>
    <w:p w14:paraId="136DBD4A" w14:textId="77777777" w:rsidR="00AA7E04" w:rsidRDefault="00AA7E04" w:rsidP="00AA7E04">
      <w:pPr>
        <w:pStyle w:val="Title"/>
        <w:jc w:val="left"/>
        <w:rPr>
          <w:sz w:val="24"/>
        </w:rPr>
      </w:pPr>
    </w:p>
    <w:p w14:paraId="74036E56" w14:textId="77777777" w:rsidR="00787F03" w:rsidRDefault="00787F03" w:rsidP="00787F03">
      <w:pPr>
        <w:pStyle w:val="Title"/>
        <w:jc w:val="left"/>
        <w:rPr>
          <w:sz w:val="24"/>
        </w:rPr>
      </w:pPr>
      <w:r>
        <w:rPr>
          <w:sz w:val="24"/>
        </w:rPr>
        <w:t xml:space="preserve">5: Excellent </w:t>
      </w:r>
      <w:r>
        <w:rPr>
          <w:sz w:val="24"/>
        </w:rPr>
        <w:tab/>
        <w:t>4: Good     3: Acceptable    2: Poor     1: Very Poor    0: Not attempted</w:t>
      </w:r>
    </w:p>
    <w:p w14:paraId="42ACCAC2" w14:textId="77777777" w:rsidR="00787F03" w:rsidRDefault="00787F03" w:rsidP="00AA7E04">
      <w:pPr>
        <w:pStyle w:val="Title"/>
        <w:jc w:val="left"/>
        <w:rPr>
          <w:sz w:val="24"/>
        </w:rPr>
      </w:pPr>
    </w:p>
    <w:p w14:paraId="79EB5581" w14:textId="77777777" w:rsidR="00AA7E04" w:rsidRDefault="00AA7E04" w:rsidP="00AA7E04">
      <w:pPr>
        <w:pStyle w:val="Title"/>
        <w:jc w:val="left"/>
        <w:rPr>
          <w:sz w:val="24"/>
        </w:rPr>
      </w:pPr>
      <w:r>
        <w:rPr>
          <w:sz w:val="24"/>
        </w:rPr>
        <w:t>Comments:</w:t>
      </w:r>
    </w:p>
    <w:p w14:paraId="543C3EAE" w14:textId="64578B86" w:rsidR="00360472" w:rsidRPr="00360472" w:rsidRDefault="008F1F04" w:rsidP="00AA7E04">
      <w:pPr>
        <w:pStyle w:val="Title"/>
        <w:jc w:val="left"/>
        <w:rPr>
          <w:b w:val="0"/>
          <w:i/>
          <w:color w:val="FF0000"/>
          <w:sz w:val="24"/>
        </w:rPr>
      </w:pPr>
      <w:r>
        <w:rPr>
          <w:b w:val="0"/>
          <w:i/>
          <w:color w:val="FF0000"/>
          <w:sz w:val="24"/>
        </w:rPr>
        <w:t>Great job.</w:t>
      </w:r>
    </w:p>
    <w:p w14:paraId="263D8D20" w14:textId="77777777" w:rsidR="00284432" w:rsidRDefault="00284432" w:rsidP="00284432">
      <w:pPr>
        <w:pStyle w:val="Title"/>
        <w:spacing w:line="360" w:lineRule="auto"/>
        <w:jc w:val="left"/>
        <w:rPr>
          <w:sz w:val="24"/>
        </w:rPr>
      </w:pPr>
    </w:p>
    <w:p w14:paraId="225BDE64" w14:textId="77777777" w:rsidR="00284432" w:rsidRDefault="00284432" w:rsidP="00284432">
      <w:pPr>
        <w:pStyle w:val="Title"/>
        <w:spacing w:line="360" w:lineRule="auto"/>
        <w:jc w:val="left"/>
        <w:rPr>
          <w:sz w:val="24"/>
        </w:rPr>
      </w:pPr>
    </w:p>
    <w:p w14:paraId="396F6D08" w14:textId="77777777" w:rsidR="00284432" w:rsidRDefault="00284432" w:rsidP="00284432">
      <w:pPr>
        <w:pStyle w:val="Title"/>
        <w:spacing w:line="360" w:lineRule="auto"/>
        <w:jc w:val="left"/>
        <w:rPr>
          <w:sz w:val="24"/>
        </w:rPr>
      </w:pPr>
    </w:p>
    <w:p w14:paraId="02B6A96C" w14:textId="77777777" w:rsidR="00284432" w:rsidRDefault="00284432" w:rsidP="00284432">
      <w:pPr>
        <w:pStyle w:val="Title"/>
        <w:spacing w:line="360" w:lineRule="auto"/>
        <w:jc w:val="left"/>
        <w:rPr>
          <w:sz w:val="24"/>
        </w:rPr>
      </w:pPr>
    </w:p>
    <w:p w14:paraId="348E3BB9" w14:textId="77777777" w:rsidR="00284432" w:rsidRDefault="00284432" w:rsidP="00284432">
      <w:pPr>
        <w:pStyle w:val="Title"/>
        <w:spacing w:line="360" w:lineRule="auto"/>
        <w:jc w:val="left"/>
        <w:rPr>
          <w:sz w:val="24"/>
        </w:rPr>
      </w:pPr>
    </w:p>
    <w:p w14:paraId="4F95F77C" w14:textId="77777777" w:rsidR="00284432" w:rsidRDefault="00284432" w:rsidP="00284432">
      <w:pPr>
        <w:pStyle w:val="Title"/>
        <w:spacing w:line="360" w:lineRule="auto"/>
        <w:jc w:val="left"/>
        <w:rPr>
          <w:sz w:val="24"/>
        </w:rPr>
      </w:pPr>
    </w:p>
    <w:p w14:paraId="47442145" w14:textId="77777777" w:rsidR="00284432" w:rsidRDefault="00284432" w:rsidP="00284432">
      <w:pPr>
        <w:pStyle w:val="Title"/>
        <w:spacing w:line="360" w:lineRule="auto"/>
        <w:jc w:val="left"/>
        <w:rPr>
          <w:sz w:val="24"/>
        </w:rPr>
      </w:pPr>
    </w:p>
    <w:p w14:paraId="1BBD2A03" w14:textId="77777777" w:rsidR="00284432" w:rsidRDefault="00284432" w:rsidP="00284432">
      <w:pPr>
        <w:pStyle w:val="Title"/>
        <w:spacing w:line="360" w:lineRule="auto"/>
        <w:jc w:val="left"/>
        <w:rPr>
          <w:sz w:val="24"/>
        </w:rPr>
      </w:pPr>
    </w:p>
    <w:p w14:paraId="430175AE" w14:textId="77777777" w:rsidR="00284432" w:rsidRDefault="00284432" w:rsidP="00284432">
      <w:pPr>
        <w:pStyle w:val="Title"/>
        <w:spacing w:line="360" w:lineRule="auto"/>
        <w:jc w:val="left"/>
        <w:rPr>
          <w:sz w:val="24"/>
        </w:rPr>
      </w:pPr>
    </w:p>
    <w:p w14:paraId="2A0C5DB8" w14:textId="77777777" w:rsidR="00284432" w:rsidRDefault="00284432" w:rsidP="00284432">
      <w:pPr>
        <w:pStyle w:val="Title"/>
        <w:spacing w:line="360" w:lineRule="auto"/>
        <w:jc w:val="left"/>
        <w:rPr>
          <w:sz w:val="24"/>
        </w:rPr>
      </w:pPr>
    </w:p>
    <w:p w14:paraId="37741697" w14:textId="77777777" w:rsidR="00284432" w:rsidRDefault="00284432" w:rsidP="00284432">
      <w:pPr>
        <w:pStyle w:val="Title"/>
        <w:spacing w:line="360" w:lineRule="auto"/>
        <w:jc w:val="left"/>
        <w:rPr>
          <w:sz w:val="24"/>
        </w:rPr>
      </w:pPr>
    </w:p>
    <w:p w14:paraId="7B9361EA" w14:textId="77777777" w:rsidR="00284432" w:rsidRDefault="00284432" w:rsidP="00284432">
      <w:pPr>
        <w:pStyle w:val="Title"/>
        <w:spacing w:line="360" w:lineRule="auto"/>
        <w:jc w:val="left"/>
        <w:rPr>
          <w:sz w:val="24"/>
        </w:rPr>
      </w:pPr>
    </w:p>
    <w:p w14:paraId="60203DA6" w14:textId="77777777" w:rsidR="00AA7E04" w:rsidRDefault="00284432" w:rsidP="00284432">
      <w:pPr>
        <w:pStyle w:val="Title"/>
        <w:spacing w:line="360" w:lineRule="auto"/>
        <w:jc w:val="left"/>
        <w:rPr>
          <w:sz w:val="24"/>
        </w:rPr>
      </w:pPr>
      <w:r>
        <w:rPr>
          <w:sz w:val="24"/>
        </w:rPr>
        <w:t xml:space="preserve"> </w:t>
      </w:r>
    </w:p>
    <w:p w14:paraId="4FE9FC05" w14:textId="77777777" w:rsidR="00AA7E04" w:rsidRDefault="00AA7E04" w:rsidP="00284432">
      <w:pPr>
        <w:pStyle w:val="Title"/>
        <w:numPr>
          <w:ilvl w:val="0"/>
          <w:numId w:val="13"/>
        </w:numPr>
        <w:spacing w:line="360" w:lineRule="auto"/>
        <w:jc w:val="left"/>
        <w:rPr>
          <w:sz w:val="24"/>
        </w:rPr>
      </w:pPr>
      <w:r>
        <w:rPr>
          <w:sz w:val="24"/>
        </w:rPr>
        <w:lastRenderedPageBreak/>
        <w:t>Commercial Product Packaging</w:t>
      </w:r>
    </w:p>
    <w:p w14:paraId="79EC868F" w14:textId="2AA4076F" w:rsidR="00FA3E9D" w:rsidRPr="00FA3E9D" w:rsidRDefault="00FA3E9D" w:rsidP="00FC2E1F">
      <w:pPr>
        <w:pStyle w:val="Title"/>
        <w:spacing w:line="360" w:lineRule="auto"/>
        <w:jc w:val="left"/>
        <w:rPr>
          <w:b w:val="0"/>
          <w:iCs/>
          <w:sz w:val="24"/>
        </w:rPr>
      </w:pPr>
      <w:r>
        <w:rPr>
          <w:b w:val="0"/>
          <w:iCs/>
          <w:sz w:val="24"/>
        </w:rPr>
        <w:t>Sink or be Sunk is a modernized version of</w:t>
      </w:r>
      <w:r w:rsidR="00020009">
        <w:rPr>
          <w:b w:val="0"/>
          <w:iCs/>
          <w:sz w:val="24"/>
        </w:rPr>
        <w:t xml:space="preserve"> the</w:t>
      </w:r>
      <w:r>
        <w:rPr>
          <w:b w:val="0"/>
          <w:iCs/>
          <w:sz w:val="24"/>
        </w:rPr>
        <w:t xml:space="preserve"> </w:t>
      </w:r>
      <w:r w:rsidR="00020009">
        <w:rPr>
          <w:b w:val="0"/>
          <w:iCs/>
          <w:sz w:val="24"/>
        </w:rPr>
        <w:t xml:space="preserve">board game </w:t>
      </w:r>
      <w:r>
        <w:rPr>
          <w:b w:val="0"/>
          <w:iCs/>
          <w:sz w:val="24"/>
        </w:rPr>
        <w:t>Battleship</w:t>
      </w:r>
      <w:r w:rsidR="00020009">
        <w:rPr>
          <w:b w:val="0"/>
          <w:iCs/>
          <w:sz w:val="24"/>
        </w:rPr>
        <w:t>,</w:t>
      </w:r>
      <w:r>
        <w:rPr>
          <w:b w:val="0"/>
          <w:iCs/>
          <w:sz w:val="24"/>
        </w:rPr>
        <w:t xml:space="preserve"> which was originally created in 1967 by Milton Bradley</w:t>
      </w:r>
      <w:r w:rsidR="008952E9">
        <w:rPr>
          <w:b w:val="0"/>
          <w:iCs/>
          <w:sz w:val="24"/>
        </w:rPr>
        <w:t xml:space="preserve"> [1]</w:t>
      </w:r>
      <w:r>
        <w:rPr>
          <w:b w:val="0"/>
          <w:iCs/>
          <w:sz w:val="24"/>
        </w:rPr>
        <w:t xml:space="preserve">. Thus, the two most similar commercial products to Sink or be Sunk are the non-electronic and electronic renditions. </w:t>
      </w:r>
      <w:r w:rsidR="00020009">
        <w:rPr>
          <w:b w:val="0"/>
          <w:iCs/>
          <w:sz w:val="24"/>
        </w:rPr>
        <w:t xml:space="preserve">By analyzing the benefits and constraints of the packaging designs of these commercial products, our team will be able to effectively create a practical, engaging design to invigorate user experience. </w:t>
      </w:r>
    </w:p>
    <w:p w14:paraId="7616899F" w14:textId="77777777" w:rsidR="005A160F" w:rsidRDefault="005A160F" w:rsidP="00FC2E1F">
      <w:pPr>
        <w:pStyle w:val="Title"/>
        <w:spacing w:line="360" w:lineRule="auto"/>
        <w:jc w:val="left"/>
        <w:rPr>
          <w:sz w:val="24"/>
        </w:rPr>
      </w:pPr>
    </w:p>
    <w:p w14:paraId="59AA96A4" w14:textId="79FA184D" w:rsidR="00AA7E04" w:rsidRDefault="003E3EB9" w:rsidP="00FC2E1F">
      <w:pPr>
        <w:pStyle w:val="Title"/>
        <w:numPr>
          <w:ilvl w:val="1"/>
          <w:numId w:val="13"/>
        </w:numPr>
        <w:spacing w:line="360" w:lineRule="auto"/>
        <w:jc w:val="left"/>
        <w:rPr>
          <w:sz w:val="24"/>
        </w:rPr>
      </w:pPr>
      <w:r>
        <w:rPr>
          <w:sz w:val="24"/>
        </w:rPr>
        <w:t>Battleship</w:t>
      </w:r>
      <w:r w:rsidR="00FA3E9D">
        <w:rPr>
          <w:sz w:val="24"/>
        </w:rPr>
        <w:t xml:space="preserve"> (non-electronic)</w:t>
      </w:r>
    </w:p>
    <w:p w14:paraId="16CE0EB5" w14:textId="77777777" w:rsidR="00DE3564" w:rsidRDefault="00EB0E82" w:rsidP="00DE3564">
      <w:pPr>
        <w:pStyle w:val="Title"/>
        <w:keepNext/>
        <w:spacing w:line="360" w:lineRule="auto"/>
      </w:pPr>
      <w:r>
        <w:rPr>
          <w:noProof/>
        </w:rPr>
        <w:drawing>
          <wp:inline distT="0" distB="0" distL="0" distR="0" wp14:anchorId="4FDED0ED" wp14:editId="7A26807C">
            <wp:extent cx="4210050" cy="3155853"/>
            <wp:effectExtent l="0" t="0" r="0" b="6985"/>
            <wp:docPr id="1" name="Picture 1" descr="Unplugged: Battle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plugged: Battleshi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1410" cy="3156872"/>
                    </a:xfrm>
                    <a:prstGeom prst="rect">
                      <a:avLst/>
                    </a:prstGeom>
                    <a:noFill/>
                    <a:ln>
                      <a:noFill/>
                    </a:ln>
                  </pic:spPr>
                </pic:pic>
              </a:graphicData>
            </a:graphic>
          </wp:inline>
        </w:drawing>
      </w:r>
    </w:p>
    <w:p w14:paraId="381D3499" w14:textId="0CFA2FE4" w:rsidR="00EB0E82" w:rsidRPr="00A80FD2" w:rsidRDefault="00DE3564" w:rsidP="00DE3564">
      <w:pPr>
        <w:pStyle w:val="Caption"/>
        <w:jc w:val="center"/>
        <w:rPr>
          <w:b/>
          <w:i w:val="0"/>
          <w:color w:val="FF0000"/>
          <w:sz w:val="24"/>
        </w:rPr>
      </w:pPr>
      <w:r>
        <w:t xml:space="preserve">Figure </w:t>
      </w:r>
      <w:fldSimple w:instr=" SEQ Figure \* ARABIC ">
        <w:r w:rsidR="00070530">
          <w:rPr>
            <w:noProof/>
          </w:rPr>
          <w:t>1</w:t>
        </w:r>
      </w:fldSimple>
      <w:r>
        <w:t>: Original 1967 Version of Battleship</w:t>
      </w:r>
      <w:r w:rsidR="00A60BE2">
        <w:t xml:space="preserve"> [2]</w:t>
      </w:r>
    </w:p>
    <w:p w14:paraId="73F499A6" w14:textId="77777777" w:rsidR="00DE3564" w:rsidRDefault="00FA3E9D" w:rsidP="00DE3564">
      <w:pPr>
        <w:pStyle w:val="Title"/>
        <w:keepNext/>
        <w:spacing w:line="360" w:lineRule="auto"/>
      </w:pPr>
      <w:r>
        <w:rPr>
          <w:noProof/>
        </w:rPr>
        <w:lastRenderedPageBreak/>
        <w:drawing>
          <wp:inline distT="0" distB="0" distL="0" distR="0" wp14:anchorId="2A9DA418" wp14:editId="45BCD425">
            <wp:extent cx="4968240" cy="3493692"/>
            <wp:effectExtent l="0" t="0" r="3810" b="0"/>
            <wp:docPr id="3" name="Picture 3" descr="A video game conso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video game console&#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69536" cy="3494603"/>
                    </a:xfrm>
                    <a:prstGeom prst="rect">
                      <a:avLst/>
                    </a:prstGeom>
                    <a:noFill/>
                    <a:ln>
                      <a:noFill/>
                    </a:ln>
                  </pic:spPr>
                </pic:pic>
              </a:graphicData>
            </a:graphic>
          </wp:inline>
        </w:drawing>
      </w:r>
    </w:p>
    <w:p w14:paraId="48772F32" w14:textId="149FEF7A" w:rsidR="00AA7E04" w:rsidRDefault="00DE3564" w:rsidP="00DE3564">
      <w:pPr>
        <w:pStyle w:val="Caption"/>
        <w:jc w:val="center"/>
      </w:pPr>
      <w:r>
        <w:t xml:space="preserve">Figure </w:t>
      </w:r>
      <w:fldSimple w:instr=" SEQ Figure \* ARABIC ">
        <w:r w:rsidR="00070530">
          <w:rPr>
            <w:noProof/>
          </w:rPr>
          <w:t>2</w:t>
        </w:r>
      </w:fldSimple>
      <w:r>
        <w:t>: Modernized, Non-Electronic Version of Battleship</w:t>
      </w:r>
      <w:r w:rsidR="00A60BE2">
        <w:t xml:space="preserve"> [</w:t>
      </w:r>
      <w:r w:rsidR="008761C8">
        <w:t>4</w:t>
      </w:r>
      <w:r w:rsidR="00A60BE2">
        <w:t>]</w:t>
      </w:r>
    </w:p>
    <w:p w14:paraId="301636B1" w14:textId="2B9D988C" w:rsidR="005140EC" w:rsidRDefault="005140EC" w:rsidP="005140EC"/>
    <w:p w14:paraId="57F200B5" w14:textId="26764703" w:rsidR="005140EC" w:rsidRDefault="005140EC" w:rsidP="005140EC">
      <w:r>
        <w:t xml:space="preserve">In the traditional Battleship, </w:t>
      </w:r>
      <w:r w:rsidR="00AC34E4">
        <w:t xml:space="preserve">each player has a </w:t>
      </w:r>
      <w:r w:rsidR="001B2B1D">
        <w:t>board with convenient sections for boat and peg storage. These boards are extremely light weight and fold up for easy storage.</w:t>
      </w:r>
      <w:r w:rsidR="00E75755">
        <w:t xml:space="preserve"> Speaking from experience, one drawback to their storage design is that upon opening the boards, it is very possible for the pieces to fall out of their containers and end up lost or damaged. </w:t>
      </w:r>
    </w:p>
    <w:p w14:paraId="228F0B31" w14:textId="64AD2D1E" w:rsidR="00E75755" w:rsidRDefault="00E75755" w:rsidP="005140EC"/>
    <w:p w14:paraId="62A8BB54" w14:textId="233746AD" w:rsidR="00E75755" w:rsidRDefault="00E75755" w:rsidP="005140EC">
      <w:r>
        <w:t xml:space="preserve">The peg placing aspect of this game improves user engagement by allowing for maximum tactile involvement. While this is enjoyable for </w:t>
      </w:r>
      <w:r w:rsidR="00F11562">
        <w:t xml:space="preserve">many users, the small pegs in the holes may be difficult for users with </w:t>
      </w:r>
      <w:del w:id="0" w:author="Fangda Li" w:date="2021-09-28T13:16:00Z">
        <w:r w:rsidR="00F11562" w:rsidDel="00531A5A">
          <w:delText>shakey</w:delText>
        </w:r>
      </w:del>
      <w:ins w:id="1" w:author="Fangda Li" w:date="2021-09-28T13:16:00Z">
        <w:r w:rsidR="00531A5A">
          <w:t>shaky</w:t>
        </w:r>
      </w:ins>
      <w:r w:rsidR="00F11562">
        <w:t xml:space="preserve"> hands or poor coordination. </w:t>
      </w:r>
    </w:p>
    <w:p w14:paraId="71FA09BD" w14:textId="205486C8" w:rsidR="00F11562" w:rsidRDefault="00F11562" w:rsidP="005140EC"/>
    <w:p w14:paraId="65C36884" w14:textId="46A8D4E0" w:rsidR="00F11562" w:rsidRDefault="00F11562" w:rsidP="005140EC">
      <w:r>
        <w:t xml:space="preserve">Finally, the cosmetic appeal of the boards </w:t>
      </w:r>
      <w:r w:rsidR="00EF4D72">
        <w:t>is</w:t>
      </w:r>
      <w:r>
        <w:t xml:space="preserve"> the “life-like” depictions on the sides to emulate the feeling of being in a battleship. This adds significant character to the game and helps it stand out tremendously. However, the Ship placing board is incredibly dull, and could use a little liveliness. </w:t>
      </w:r>
    </w:p>
    <w:p w14:paraId="6BD7C806" w14:textId="50217B80" w:rsidR="00F11562" w:rsidRDefault="00F11562" w:rsidP="005140EC"/>
    <w:p w14:paraId="2F8BB7F1" w14:textId="6DAA0814" w:rsidR="00F11562" w:rsidRDefault="00F11562" w:rsidP="005140EC">
      <w:r>
        <w:t xml:space="preserve">By analyzing the traditional style, our proposed design will account for the poor boat storage by including a sliding-type cover to protect boats from falling out. Additionally, we will incorporate an LED based </w:t>
      </w:r>
      <w:proofErr w:type="gramStart"/>
      <w:r>
        <w:t>ship board</w:t>
      </w:r>
      <w:proofErr w:type="gramEnd"/>
      <w:r>
        <w:t xml:space="preserve"> to brighten the game and further engage with the user. To ensure the game is easily enjoyed by all, we will switch from peg-placing to coordinate typing (using a keypad with larger buttons) and automatic LEDs corresponding to hits and misses. </w:t>
      </w:r>
    </w:p>
    <w:p w14:paraId="26F65311" w14:textId="52DD7B8E" w:rsidR="00DE3564" w:rsidRDefault="00DE3564" w:rsidP="00DE3564"/>
    <w:p w14:paraId="74831D6E" w14:textId="5BBEF219" w:rsidR="00DE3564" w:rsidRDefault="00DE3564" w:rsidP="00DE3564"/>
    <w:p w14:paraId="475A8492" w14:textId="77777777" w:rsidR="00903D16" w:rsidRDefault="00903D16" w:rsidP="00DE3564"/>
    <w:p w14:paraId="3FAB8CA8" w14:textId="77777777" w:rsidR="00DE3564" w:rsidRPr="00DE3564" w:rsidRDefault="00DE3564" w:rsidP="00DE3564"/>
    <w:p w14:paraId="1F5A7A24" w14:textId="60583C76" w:rsidR="00AA7E04" w:rsidRDefault="003E3EB9" w:rsidP="00FC2E1F">
      <w:pPr>
        <w:pStyle w:val="Title"/>
        <w:numPr>
          <w:ilvl w:val="1"/>
          <w:numId w:val="13"/>
        </w:numPr>
        <w:spacing w:line="360" w:lineRule="auto"/>
        <w:jc w:val="left"/>
        <w:rPr>
          <w:sz w:val="24"/>
        </w:rPr>
      </w:pPr>
      <w:r>
        <w:rPr>
          <w:sz w:val="24"/>
        </w:rPr>
        <w:lastRenderedPageBreak/>
        <w:t>Electronic Battleship</w:t>
      </w:r>
    </w:p>
    <w:p w14:paraId="2C779317" w14:textId="77777777" w:rsidR="000F1BF8" w:rsidRDefault="000F1BF8" w:rsidP="000F1BF8">
      <w:pPr>
        <w:pStyle w:val="Title"/>
        <w:keepNext/>
        <w:spacing w:line="360" w:lineRule="auto"/>
      </w:pPr>
      <w:r w:rsidRPr="000F1BF8">
        <w:rPr>
          <w:b w:val="0"/>
          <w:i/>
          <w:noProof/>
          <w:color w:val="FF0000"/>
          <w:sz w:val="24"/>
        </w:rPr>
        <w:drawing>
          <wp:inline distT="0" distB="0" distL="0" distR="0" wp14:anchorId="0ED46CBE" wp14:editId="2646A646">
            <wp:extent cx="3916680" cy="3920445"/>
            <wp:effectExtent l="0" t="0" r="7620" b="4445"/>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0"/>
                    <a:stretch>
                      <a:fillRect/>
                    </a:stretch>
                  </pic:blipFill>
                  <pic:spPr>
                    <a:xfrm>
                      <a:off x="0" y="0"/>
                      <a:ext cx="3919258" cy="3923025"/>
                    </a:xfrm>
                    <a:prstGeom prst="rect">
                      <a:avLst/>
                    </a:prstGeom>
                  </pic:spPr>
                </pic:pic>
              </a:graphicData>
            </a:graphic>
          </wp:inline>
        </w:drawing>
      </w:r>
    </w:p>
    <w:p w14:paraId="4FA22AC6" w14:textId="02497AFF" w:rsidR="000437C0" w:rsidRDefault="000F1BF8" w:rsidP="000F1BF8">
      <w:pPr>
        <w:pStyle w:val="Caption"/>
        <w:jc w:val="center"/>
      </w:pPr>
      <w:r>
        <w:t xml:space="preserve">Figure </w:t>
      </w:r>
      <w:fldSimple w:instr=" SEQ Figure \* ARABIC ">
        <w:r w:rsidR="00070530">
          <w:rPr>
            <w:noProof/>
          </w:rPr>
          <w:t>3</w:t>
        </w:r>
      </w:fldSimple>
      <w:r>
        <w:t>: Hasbro's Electronic Battleship</w:t>
      </w:r>
    </w:p>
    <w:p w14:paraId="2175AD23" w14:textId="3A7FC98B" w:rsidR="000F1BF8" w:rsidRDefault="000F1BF8" w:rsidP="000F1BF8"/>
    <w:p w14:paraId="5F354490" w14:textId="77777777" w:rsidR="000F1BF8" w:rsidRDefault="000437C0" w:rsidP="000F1BF8">
      <w:pPr>
        <w:pStyle w:val="Title"/>
        <w:keepNext/>
        <w:spacing w:line="360" w:lineRule="auto"/>
      </w:pPr>
      <w:r w:rsidRPr="000437C0">
        <w:rPr>
          <w:b w:val="0"/>
          <w:i/>
          <w:noProof/>
          <w:color w:val="FF0000"/>
          <w:sz w:val="24"/>
        </w:rPr>
        <w:drawing>
          <wp:inline distT="0" distB="0" distL="0" distR="0" wp14:anchorId="0B667DFC" wp14:editId="40EA7CA2">
            <wp:extent cx="2594610" cy="3152341"/>
            <wp:effectExtent l="0" t="0" r="0" b="0"/>
            <wp:docPr id="4" name="Picture 4" descr="A picture containing text, indoor, containe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indoor, container, toy&#10;&#10;Description automatically generated"/>
                    <pic:cNvPicPr/>
                  </pic:nvPicPr>
                  <pic:blipFill>
                    <a:blip r:embed="rId11"/>
                    <a:stretch>
                      <a:fillRect/>
                    </a:stretch>
                  </pic:blipFill>
                  <pic:spPr>
                    <a:xfrm>
                      <a:off x="0" y="0"/>
                      <a:ext cx="2597455" cy="3155797"/>
                    </a:xfrm>
                    <a:prstGeom prst="rect">
                      <a:avLst/>
                    </a:prstGeom>
                  </pic:spPr>
                </pic:pic>
              </a:graphicData>
            </a:graphic>
          </wp:inline>
        </w:drawing>
      </w:r>
    </w:p>
    <w:p w14:paraId="142B3D67" w14:textId="1061252C" w:rsidR="00BA29EB" w:rsidRPr="00A80074" w:rsidRDefault="000F1BF8" w:rsidP="00A80074">
      <w:pPr>
        <w:pStyle w:val="Caption"/>
        <w:jc w:val="center"/>
      </w:pPr>
      <w:r>
        <w:t xml:space="preserve">Figure </w:t>
      </w:r>
      <w:fldSimple w:instr=" SEQ Figure \* ARABIC ">
        <w:r w:rsidR="00070530">
          <w:rPr>
            <w:noProof/>
          </w:rPr>
          <w:t>4</w:t>
        </w:r>
      </w:fldSimple>
      <w:r>
        <w:t>: Hasbro's Electronic Battleship - Folded for Storage</w:t>
      </w:r>
    </w:p>
    <w:p w14:paraId="65A62AEA" w14:textId="26B9D3CC" w:rsidR="00BA29EB" w:rsidRPr="00B7034E" w:rsidRDefault="00BA29EB" w:rsidP="00FC2E1F">
      <w:pPr>
        <w:pStyle w:val="Title"/>
        <w:spacing w:line="360" w:lineRule="auto"/>
        <w:jc w:val="left"/>
        <w:rPr>
          <w:b w:val="0"/>
          <w:iCs/>
          <w:sz w:val="24"/>
        </w:rPr>
      </w:pPr>
      <w:r w:rsidRPr="00B7034E">
        <w:rPr>
          <w:b w:val="0"/>
          <w:iCs/>
          <w:sz w:val="24"/>
        </w:rPr>
        <w:lastRenderedPageBreak/>
        <w:t>The electronic version of Battleship is another strong commercial contender. The most unique features are the sound, LEDs, and pre-programmed ship layouts</w:t>
      </w:r>
      <w:r w:rsidR="00F00F80" w:rsidRPr="00B7034E">
        <w:rPr>
          <w:b w:val="0"/>
          <w:iCs/>
          <w:sz w:val="24"/>
        </w:rPr>
        <w:t xml:space="preserve"> [5]</w:t>
      </w:r>
      <w:r w:rsidRPr="00B7034E">
        <w:rPr>
          <w:b w:val="0"/>
          <w:iCs/>
          <w:sz w:val="24"/>
        </w:rPr>
        <w:t xml:space="preserve">. </w:t>
      </w:r>
      <w:r w:rsidR="002644EA" w:rsidRPr="00B7034E">
        <w:rPr>
          <w:b w:val="0"/>
          <w:iCs/>
          <w:sz w:val="24"/>
        </w:rPr>
        <w:t xml:space="preserve">Because of these features, over recent years Electronic Battleship has become increasingly more popular. </w:t>
      </w:r>
      <w:r w:rsidR="003646B9" w:rsidRPr="00B7034E">
        <w:rPr>
          <w:b w:val="0"/>
          <w:iCs/>
          <w:sz w:val="24"/>
        </w:rPr>
        <w:t xml:space="preserve">One distinct difference from the original is the connected board(s). While this is creative, it limits the flexibility of gameplay and forces users to sit very close to each other. For this reason, our team will be venturing away from the use of a conjoined gameboard. </w:t>
      </w:r>
    </w:p>
    <w:p w14:paraId="41FEFFEB" w14:textId="57268DDE" w:rsidR="003646B9" w:rsidRPr="00B7034E" w:rsidRDefault="003646B9" w:rsidP="00FC2E1F">
      <w:pPr>
        <w:pStyle w:val="Title"/>
        <w:spacing w:line="360" w:lineRule="auto"/>
        <w:jc w:val="left"/>
        <w:rPr>
          <w:b w:val="0"/>
          <w:iCs/>
          <w:sz w:val="24"/>
        </w:rPr>
      </w:pPr>
      <w:r w:rsidRPr="00B7034E">
        <w:rPr>
          <w:b w:val="0"/>
          <w:iCs/>
          <w:sz w:val="24"/>
        </w:rPr>
        <w:t xml:space="preserve">One aspect of the Electronic Battleship that our team has been inspired by is the closing compartment of the pieces. As previously mentioned, by incorporating a cover, storing the game while not play is much more convenient and less of a hassle when reopening the game. </w:t>
      </w:r>
    </w:p>
    <w:p w14:paraId="7D1D5623" w14:textId="697E6A68" w:rsidR="003646B9" w:rsidRPr="00B7034E" w:rsidRDefault="003646B9" w:rsidP="00FC2E1F">
      <w:pPr>
        <w:pStyle w:val="Title"/>
        <w:spacing w:line="360" w:lineRule="auto"/>
        <w:jc w:val="left"/>
        <w:rPr>
          <w:b w:val="0"/>
          <w:iCs/>
          <w:sz w:val="24"/>
        </w:rPr>
      </w:pPr>
    </w:p>
    <w:p w14:paraId="31C514FD" w14:textId="28D9DDD3" w:rsidR="003646B9" w:rsidRPr="00B7034E" w:rsidRDefault="003646B9" w:rsidP="00FC2E1F">
      <w:pPr>
        <w:pStyle w:val="Title"/>
        <w:spacing w:line="360" w:lineRule="auto"/>
        <w:jc w:val="left"/>
        <w:rPr>
          <w:b w:val="0"/>
          <w:iCs/>
          <w:sz w:val="24"/>
        </w:rPr>
      </w:pPr>
      <w:r w:rsidRPr="00B7034E">
        <w:rPr>
          <w:b w:val="0"/>
          <w:iCs/>
          <w:sz w:val="24"/>
        </w:rPr>
        <w:t xml:space="preserve">Finally, keeping the style of the original, the Electronic Battleship exhibits a folding functionality, however it is extremely </w:t>
      </w:r>
      <w:proofErr w:type="gramStart"/>
      <w:r w:rsidRPr="00B7034E">
        <w:rPr>
          <w:b w:val="0"/>
          <w:iCs/>
          <w:sz w:val="24"/>
        </w:rPr>
        <w:t>bulky</w:t>
      </w:r>
      <w:proofErr w:type="gramEnd"/>
      <w:r w:rsidRPr="00B7034E">
        <w:rPr>
          <w:b w:val="0"/>
          <w:iCs/>
          <w:sz w:val="24"/>
        </w:rPr>
        <w:t xml:space="preserve"> and the outside is not completely sealed. For this reason, our team has strayed away from this type of folding and </w:t>
      </w:r>
      <w:proofErr w:type="gramStart"/>
      <w:r w:rsidRPr="00B7034E">
        <w:rPr>
          <w:b w:val="0"/>
          <w:iCs/>
          <w:sz w:val="24"/>
        </w:rPr>
        <w:t>looked into</w:t>
      </w:r>
      <w:proofErr w:type="gramEnd"/>
      <w:r w:rsidRPr="00B7034E">
        <w:rPr>
          <w:b w:val="0"/>
          <w:iCs/>
          <w:sz w:val="24"/>
        </w:rPr>
        <w:t xml:space="preserve"> purchasing a housing unit similar to a briefcase. In this way, the outer edges are more secure (less likely to </w:t>
      </w:r>
      <w:proofErr w:type="gramStart"/>
      <w:r w:rsidRPr="00B7034E">
        <w:rPr>
          <w:b w:val="0"/>
          <w:iCs/>
          <w:sz w:val="24"/>
        </w:rPr>
        <w:t>open up</w:t>
      </w:r>
      <w:proofErr w:type="gramEnd"/>
      <w:r w:rsidRPr="00B7034E">
        <w:rPr>
          <w:b w:val="0"/>
          <w:iCs/>
          <w:sz w:val="24"/>
        </w:rPr>
        <w:t xml:space="preserve"> on its own) and also shields out unwanted dust or dirt. </w:t>
      </w:r>
    </w:p>
    <w:p w14:paraId="0E8EE4EE" w14:textId="77777777" w:rsidR="000437C0" w:rsidRPr="00502C61" w:rsidRDefault="000437C0" w:rsidP="00FC2E1F">
      <w:pPr>
        <w:pStyle w:val="Title"/>
        <w:spacing w:line="360" w:lineRule="auto"/>
        <w:jc w:val="left"/>
        <w:rPr>
          <w:b w:val="0"/>
          <w:i/>
          <w:color w:val="FF0000"/>
          <w:sz w:val="24"/>
        </w:rPr>
      </w:pPr>
    </w:p>
    <w:p w14:paraId="1548C2BF" w14:textId="77777777" w:rsidR="008161DB" w:rsidRDefault="008161DB" w:rsidP="00E13F66">
      <w:pPr>
        <w:pStyle w:val="Title"/>
        <w:jc w:val="left"/>
        <w:rPr>
          <w:sz w:val="24"/>
        </w:rPr>
      </w:pPr>
    </w:p>
    <w:p w14:paraId="7FC7CB5F" w14:textId="6E60E1F3" w:rsidR="005B4F61" w:rsidRPr="009016A8" w:rsidRDefault="008161DB" w:rsidP="00B30088">
      <w:pPr>
        <w:pStyle w:val="Title"/>
        <w:jc w:val="left"/>
        <w:rPr>
          <w:sz w:val="24"/>
        </w:rPr>
      </w:pPr>
      <w:proofErr w:type="gramStart"/>
      <w:r>
        <w:rPr>
          <w:sz w:val="24"/>
        </w:rPr>
        <w:t>3</w:t>
      </w:r>
      <w:r w:rsidR="00E13F66">
        <w:rPr>
          <w:sz w:val="24"/>
        </w:rPr>
        <w:t xml:space="preserve">.0  </w:t>
      </w:r>
      <w:r w:rsidR="00284432">
        <w:rPr>
          <w:sz w:val="24"/>
        </w:rPr>
        <w:t>Sources</w:t>
      </w:r>
      <w:proofErr w:type="gramEnd"/>
      <w:r w:rsidR="00284432">
        <w:rPr>
          <w:sz w:val="24"/>
        </w:rPr>
        <w:t xml:space="preserve"> Cited</w:t>
      </w:r>
    </w:p>
    <w:p w14:paraId="16B81856" w14:textId="66D03143" w:rsidR="009E29FE" w:rsidRDefault="009E29FE" w:rsidP="009E29FE">
      <w:pPr>
        <w:pStyle w:val="NormalWeb"/>
        <w:ind w:left="567" w:hanging="567"/>
      </w:pPr>
      <w:r w:rsidRPr="009E29FE">
        <w:rPr>
          <w:sz w:val="22"/>
          <w:szCs w:val="16"/>
        </w:rPr>
        <w:t>[1]</w:t>
      </w:r>
      <w:r>
        <w:rPr>
          <w:b/>
          <w:bCs/>
          <w:sz w:val="22"/>
          <w:szCs w:val="16"/>
        </w:rPr>
        <w:t xml:space="preserve"> </w:t>
      </w:r>
      <w:r>
        <w:t xml:space="preserve">Wikipedia contributors, “Battleship (game),” </w:t>
      </w:r>
      <w:r>
        <w:rPr>
          <w:i/>
          <w:iCs/>
        </w:rPr>
        <w:t>Wikipedia</w:t>
      </w:r>
      <w:r>
        <w:t xml:space="preserve">, 24-Sep-2021. [Online]. Available: </w:t>
      </w:r>
      <w:hyperlink r:id="rId12" w:anchor=":~:text=Battleship%20is%20known%20worldwide%20as,by%20Milton%20Bradley%20in%201967" w:history="1">
        <w:r w:rsidRPr="00557D9F">
          <w:rPr>
            <w:rStyle w:val="Hyperlink"/>
          </w:rPr>
          <w:t>https://en.wikipedia.org/wiki/Battleship_(game)#:~:text=Battleship%20is%20known%20worldwide%20as,by%20Milton%20Bradley%20in%201967</w:t>
        </w:r>
      </w:hyperlink>
      <w:r>
        <w:t>.</w:t>
      </w:r>
    </w:p>
    <w:p w14:paraId="070CA53D" w14:textId="77777777" w:rsidR="009E29FE" w:rsidRDefault="009E29FE" w:rsidP="009E29FE">
      <w:pPr>
        <w:pStyle w:val="NormalWeb"/>
        <w:ind w:left="567" w:hanging="567"/>
      </w:pPr>
      <w:r>
        <w:t xml:space="preserve">[2] “Unplugged: Battleship,” </w:t>
      </w:r>
      <w:r>
        <w:rPr>
          <w:i/>
          <w:iCs/>
        </w:rPr>
        <w:t xml:space="preserve">Microsoft </w:t>
      </w:r>
      <w:proofErr w:type="spellStart"/>
      <w:r>
        <w:rPr>
          <w:i/>
          <w:iCs/>
        </w:rPr>
        <w:t>MakeCode</w:t>
      </w:r>
      <w:proofErr w:type="spellEnd"/>
      <w:r>
        <w:t>. [Online]. Available: https://makecode.microbit.org/courses/csintro/coordinates/unplugged. [Accessed: Sep-2021].</w:t>
      </w:r>
    </w:p>
    <w:p w14:paraId="48EA6F68" w14:textId="790DABDF" w:rsidR="009E29FE" w:rsidRDefault="009E29FE" w:rsidP="009E29FE">
      <w:pPr>
        <w:pStyle w:val="NormalWeb"/>
        <w:ind w:left="567" w:hanging="567"/>
      </w:pPr>
      <w:r>
        <w:t xml:space="preserve">[3] “Battleship game retro series 1967 edition,” </w:t>
      </w:r>
      <w:r>
        <w:rPr>
          <w:i/>
          <w:iCs/>
        </w:rPr>
        <w:t>Target</w:t>
      </w:r>
      <w:r>
        <w:t xml:space="preserve">. [Online]. Available: https://www.target.com/p/battleship-game-retro-series-1967-edition/-/A-50696068. [Accessed: Sep-2021]. </w:t>
      </w:r>
    </w:p>
    <w:p w14:paraId="562539FB" w14:textId="77777777" w:rsidR="009E29FE" w:rsidRDefault="009E29FE" w:rsidP="009E29FE">
      <w:pPr>
        <w:pStyle w:val="NormalWeb"/>
        <w:ind w:left="567" w:hanging="567"/>
      </w:pPr>
      <w:r>
        <w:t xml:space="preserve">[4] “Battleship Classic Board Game Strategy Game Ages 7 and Up For 2 Players,” </w:t>
      </w:r>
      <w:r>
        <w:rPr>
          <w:i/>
          <w:iCs/>
        </w:rPr>
        <w:t>Amazon</w:t>
      </w:r>
      <w:r>
        <w:t xml:space="preserve">. [Online]. Available: https://www.amazon.com/Hasbro-A3264-Battleship-Game/dp/B00C0ULS3G. </w:t>
      </w:r>
    </w:p>
    <w:p w14:paraId="71B6BF63" w14:textId="48B84C49" w:rsidR="009E29FE" w:rsidRDefault="009E29FE" w:rsidP="009E29FE">
      <w:pPr>
        <w:pStyle w:val="NormalWeb"/>
        <w:ind w:left="567" w:hanging="567"/>
      </w:pPr>
      <w:r>
        <w:t>[5]</w:t>
      </w:r>
      <w:r w:rsidRPr="009E29FE">
        <w:t xml:space="preserve"> </w:t>
      </w:r>
      <w:r>
        <w:t xml:space="preserve">“Electronic Battleship Game Guide,” </w:t>
      </w:r>
      <w:r>
        <w:rPr>
          <w:i/>
          <w:iCs/>
        </w:rPr>
        <w:t>Game.com</w:t>
      </w:r>
      <w:r>
        <w:t xml:space="preserve">. [Online]. Available: https://www.hasbro.com/common/documents/DAD261471C4311DDBD0B0800200C9A66/7CDE94F219C34FDFB4D18E36CC6BDF23.pdf. </w:t>
      </w:r>
    </w:p>
    <w:p w14:paraId="1BF0E55B" w14:textId="7C0261BF" w:rsidR="00527BCA" w:rsidRPr="00A80074" w:rsidRDefault="00527BCA" w:rsidP="00A80074">
      <w:pPr>
        <w:pStyle w:val="Title"/>
        <w:rPr>
          <w:b w:val="0"/>
          <w:bCs/>
          <w:sz w:val="22"/>
          <w:szCs w:val="16"/>
        </w:rPr>
      </w:pPr>
      <w:r>
        <w:rPr>
          <w:sz w:val="24"/>
        </w:rPr>
        <w:br w:type="page"/>
      </w:r>
      <w:r w:rsidR="00284432">
        <w:rPr>
          <w:sz w:val="24"/>
        </w:rPr>
        <w:lastRenderedPageBreak/>
        <w:t>Appendix 1</w:t>
      </w:r>
      <w:r>
        <w:rPr>
          <w:sz w:val="24"/>
        </w:rPr>
        <w:t xml:space="preserve">:  </w:t>
      </w:r>
      <w:r w:rsidR="005D2500">
        <w:rPr>
          <w:sz w:val="24"/>
        </w:rPr>
        <w:t>CAD Model Illustrations</w:t>
      </w:r>
    </w:p>
    <w:p w14:paraId="0EDB397F" w14:textId="0250946C" w:rsidR="00527BCA" w:rsidRDefault="00527BCA" w:rsidP="00527BCA">
      <w:pPr>
        <w:pStyle w:val="Title"/>
        <w:jc w:val="left"/>
        <w:rPr>
          <w:b w:val="0"/>
          <w:i/>
          <w:color w:val="FF0000"/>
          <w:sz w:val="24"/>
        </w:rPr>
      </w:pPr>
    </w:p>
    <w:p w14:paraId="670785C6" w14:textId="26A3E9CD" w:rsidR="00E73A2D" w:rsidRDefault="00E73A2D" w:rsidP="00E73A2D">
      <w:pPr>
        <w:pStyle w:val="Title"/>
        <w:keepNext/>
      </w:pPr>
      <w:r w:rsidRPr="00E73A2D">
        <w:rPr>
          <w:b w:val="0"/>
          <w:i/>
          <w:noProof/>
          <w:color w:val="FF0000"/>
          <w:sz w:val="24"/>
        </w:rPr>
        <w:drawing>
          <wp:inline distT="0" distB="0" distL="0" distR="0" wp14:anchorId="540CE4DE" wp14:editId="2492EC26">
            <wp:extent cx="5522057" cy="4674870"/>
            <wp:effectExtent l="0" t="0" r="2540" b="0"/>
            <wp:docPr id="16" name="Picture 16" descr="A picture containing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omputer, electronics&#10;&#10;Description automatically generated"/>
                    <pic:cNvPicPr/>
                  </pic:nvPicPr>
                  <pic:blipFill>
                    <a:blip r:embed="rId13"/>
                    <a:stretch>
                      <a:fillRect/>
                    </a:stretch>
                  </pic:blipFill>
                  <pic:spPr>
                    <a:xfrm>
                      <a:off x="0" y="0"/>
                      <a:ext cx="5523184" cy="4675824"/>
                    </a:xfrm>
                    <a:prstGeom prst="rect">
                      <a:avLst/>
                    </a:prstGeom>
                  </pic:spPr>
                </pic:pic>
              </a:graphicData>
            </a:graphic>
          </wp:inline>
        </w:drawing>
      </w:r>
    </w:p>
    <w:p w14:paraId="685AA968" w14:textId="33BF946F" w:rsidR="007F53E6" w:rsidRDefault="00E73A2D" w:rsidP="00E73A2D">
      <w:pPr>
        <w:pStyle w:val="Caption"/>
        <w:jc w:val="center"/>
      </w:pPr>
      <w:r>
        <w:t xml:space="preserve">Figure </w:t>
      </w:r>
      <w:r w:rsidR="00932B0C">
        <w:fldChar w:fldCharType="begin"/>
      </w:r>
      <w:r w:rsidR="00932B0C">
        <w:instrText xml:space="preserve"> SEQ Figure \* ARABIC </w:instrText>
      </w:r>
      <w:r w:rsidR="00932B0C">
        <w:fldChar w:fldCharType="separate"/>
      </w:r>
      <w:r w:rsidR="00070530">
        <w:rPr>
          <w:noProof/>
        </w:rPr>
        <w:t>5</w:t>
      </w:r>
      <w:r w:rsidR="00932B0C">
        <w:rPr>
          <w:noProof/>
        </w:rPr>
        <w:fldChar w:fldCharType="end"/>
      </w:r>
      <w:r>
        <w:t>:Gameboard Prototype</w:t>
      </w:r>
    </w:p>
    <w:p w14:paraId="02F30308" w14:textId="3FC7F597" w:rsidR="00664B63" w:rsidRDefault="00664B63" w:rsidP="00664B63"/>
    <w:p w14:paraId="752577B9" w14:textId="5C0D4E3E" w:rsidR="00664B63" w:rsidRDefault="00664B63" w:rsidP="00664B63"/>
    <w:p w14:paraId="057F8096" w14:textId="0774A8BA" w:rsidR="00EF7D41" w:rsidRDefault="00EF7D41" w:rsidP="00664B63"/>
    <w:p w14:paraId="1444994C" w14:textId="77777777" w:rsidR="00EF7D41" w:rsidRDefault="00EF7D41" w:rsidP="00EF7D41">
      <w:pPr>
        <w:keepNext/>
      </w:pPr>
      <w:r w:rsidRPr="00EF7D41">
        <w:rPr>
          <w:noProof/>
        </w:rPr>
        <w:lastRenderedPageBreak/>
        <w:drawing>
          <wp:inline distT="0" distB="0" distL="0" distR="0" wp14:anchorId="4CFEC00F" wp14:editId="6CC9EB6E">
            <wp:extent cx="5943600" cy="4468495"/>
            <wp:effectExtent l="0" t="0" r="0" b="8255"/>
            <wp:docPr id="17" name="Picture 17"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lendar&#10;&#10;Description automatically generated with low confidence"/>
                    <pic:cNvPicPr/>
                  </pic:nvPicPr>
                  <pic:blipFill>
                    <a:blip r:embed="rId14"/>
                    <a:stretch>
                      <a:fillRect/>
                    </a:stretch>
                  </pic:blipFill>
                  <pic:spPr>
                    <a:xfrm>
                      <a:off x="0" y="0"/>
                      <a:ext cx="5943600" cy="4468495"/>
                    </a:xfrm>
                    <a:prstGeom prst="rect">
                      <a:avLst/>
                    </a:prstGeom>
                  </pic:spPr>
                </pic:pic>
              </a:graphicData>
            </a:graphic>
          </wp:inline>
        </w:drawing>
      </w:r>
    </w:p>
    <w:p w14:paraId="21799DD2" w14:textId="40C467F6" w:rsidR="00EF7D41" w:rsidRDefault="00EF7D41" w:rsidP="00EF7D41">
      <w:pPr>
        <w:pStyle w:val="Caption"/>
        <w:jc w:val="center"/>
      </w:pPr>
      <w:r>
        <w:t xml:space="preserve">Figure </w:t>
      </w:r>
      <w:r w:rsidR="00932B0C">
        <w:fldChar w:fldCharType="begin"/>
      </w:r>
      <w:r w:rsidR="00932B0C">
        <w:instrText xml:space="preserve"> SEQ Figure \* ARABIC </w:instrText>
      </w:r>
      <w:r w:rsidR="00932B0C">
        <w:fldChar w:fldCharType="separate"/>
      </w:r>
      <w:r w:rsidR="00070530">
        <w:rPr>
          <w:noProof/>
        </w:rPr>
        <w:t>6</w:t>
      </w:r>
      <w:r w:rsidR="00932B0C">
        <w:rPr>
          <w:noProof/>
        </w:rPr>
        <w:fldChar w:fldCharType="end"/>
      </w:r>
      <w:r>
        <w:t xml:space="preserve">: </w:t>
      </w:r>
      <w:proofErr w:type="gramStart"/>
      <w:r>
        <w:t>Top Down</w:t>
      </w:r>
      <w:proofErr w:type="gramEnd"/>
      <w:r>
        <w:t xml:space="preserve"> View of Gameboard</w:t>
      </w:r>
    </w:p>
    <w:p w14:paraId="5A2E0BD8" w14:textId="338951C2" w:rsidR="00EF7D41" w:rsidRDefault="00EF7D41" w:rsidP="00EF7D41"/>
    <w:p w14:paraId="361255B8" w14:textId="77777777" w:rsidR="00EF7D41" w:rsidRPr="00EF7D41" w:rsidRDefault="00EF7D41" w:rsidP="00EF7D41"/>
    <w:p w14:paraId="2299614A" w14:textId="77777777" w:rsidR="00EF7D41" w:rsidRDefault="00EF7D41" w:rsidP="00664B63"/>
    <w:p w14:paraId="3FE87340" w14:textId="5762481C" w:rsidR="00EF7D41" w:rsidRPr="00664B63" w:rsidRDefault="00EF7D41" w:rsidP="00664B63">
      <w:r>
        <w:t xml:space="preserve">Some features to point out are the keypad, speaker holes, and LCD display on the bottom, or Ship, board and the opening to the right of the grid on the top, or Attack, board. </w:t>
      </w:r>
      <w:r w:rsidR="007828FA">
        <w:t xml:space="preserve">The keypad will be used for punching in coordinates of missiles on the opponent’s grid (and initial gameplay set up). The LCD display will act as a menu screen for instantiating </w:t>
      </w:r>
      <w:proofErr w:type="spellStart"/>
      <w:r w:rsidR="007828FA">
        <w:t>WiFi</w:t>
      </w:r>
      <w:proofErr w:type="spellEnd"/>
      <w:r w:rsidR="007828FA">
        <w:t xml:space="preserve"> connection and providing gameplay options. The speaker holes are currently just an idea – once we further our testing with the speakers</w:t>
      </w:r>
      <w:r w:rsidR="00B87B94">
        <w:t>,</w:t>
      </w:r>
      <w:r w:rsidR="007828FA">
        <w:t xml:space="preserve"> we will assess whether we will need them to improve sound quality. On the Attack board, the side pocket will be designed for storing boats when not playing. We will include a 3D printed slab to cover this and act as a “sliding door” to prevent boats from falling out when the game is first opened. </w:t>
      </w:r>
    </w:p>
    <w:p w14:paraId="23C6CAD7" w14:textId="1C606CC1" w:rsidR="007F53E6" w:rsidRDefault="007F53E6" w:rsidP="00527BCA">
      <w:pPr>
        <w:pStyle w:val="Title"/>
        <w:jc w:val="left"/>
        <w:rPr>
          <w:b w:val="0"/>
          <w:i/>
          <w:color w:val="FF0000"/>
          <w:sz w:val="24"/>
        </w:rPr>
      </w:pPr>
    </w:p>
    <w:p w14:paraId="6A7C7BDC" w14:textId="44A891D8" w:rsidR="007F53E6" w:rsidRPr="002D566F" w:rsidRDefault="007F53E6" w:rsidP="00527BCA">
      <w:pPr>
        <w:pStyle w:val="Title"/>
        <w:jc w:val="left"/>
        <w:rPr>
          <w:b w:val="0"/>
          <w:iCs/>
          <w:sz w:val="24"/>
        </w:rPr>
      </w:pPr>
    </w:p>
    <w:p w14:paraId="466B4719" w14:textId="20EBE71C" w:rsidR="00066E7A" w:rsidRDefault="007F53E6" w:rsidP="00066E7A">
      <w:pPr>
        <w:pStyle w:val="Title"/>
        <w:jc w:val="left"/>
        <w:rPr>
          <w:b w:val="0"/>
          <w:iCs/>
          <w:sz w:val="24"/>
        </w:rPr>
      </w:pPr>
      <w:r w:rsidRPr="002D566F">
        <w:rPr>
          <w:b w:val="0"/>
          <w:iCs/>
          <w:sz w:val="24"/>
        </w:rPr>
        <w:t xml:space="preserve">To further exhibit the dimensions and configuration of modules within the board, below are additional 2D images portraying the specific internal considerations. Our team will be utilizing a “stacking” method with the help of standoffs to ensure the height constraints are being met. One thing not pictured is the acrylic </w:t>
      </w:r>
      <w:r w:rsidR="008E43C3" w:rsidRPr="002D566F">
        <w:rPr>
          <w:b w:val="0"/>
          <w:iCs/>
          <w:sz w:val="24"/>
        </w:rPr>
        <w:t xml:space="preserve">(clear) sheet covering the </w:t>
      </w:r>
      <w:r w:rsidR="0081154D" w:rsidRPr="002D566F">
        <w:rPr>
          <w:b w:val="0"/>
          <w:iCs/>
          <w:sz w:val="24"/>
        </w:rPr>
        <w:t>Attack/Ship grids</w:t>
      </w:r>
      <w:r w:rsidR="008E43C3" w:rsidRPr="002D566F">
        <w:rPr>
          <w:b w:val="0"/>
          <w:iCs/>
          <w:sz w:val="24"/>
        </w:rPr>
        <w:t>. Th</w:t>
      </w:r>
      <w:r w:rsidR="000A2C1E" w:rsidRPr="002D566F">
        <w:rPr>
          <w:b w:val="0"/>
          <w:iCs/>
          <w:sz w:val="24"/>
        </w:rPr>
        <w:t xml:space="preserve">is is primarily to make the CAD images less congested and to focus on the visual appeal. The grid will be clear </w:t>
      </w:r>
      <w:r w:rsidR="000A2C1E" w:rsidRPr="002D566F">
        <w:rPr>
          <w:b w:val="0"/>
          <w:iCs/>
          <w:sz w:val="24"/>
        </w:rPr>
        <w:lastRenderedPageBreak/>
        <w:t xml:space="preserve">and use small, cut pieces of black construction paper to separate into the grid “cubes”. The black paper is </w:t>
      </w:r>
      <w:r w:rsidR="002D566F">
        <w:rPr>
          <w:b w:val="0"/>
          <w:iCs/>
          <w:sz w:val="24"/>
        </w:rPr>
        <w:t xml:space="preserve">to </w:t>
      </w:r>
      <w:r w:rsidR="000A2C1E" w:rsidRPr="002D566F">
        <w:rPr>
          <w:b w:val="0"/>
          <w:iCs/>
          <w:sz w:val="24"/>
        </w:rPr>
        <w:t>prevent the leakage of LED light into other grid squares.</w:t>
      </w:r>
    </w:p>
    <w:p w14:paraId="150DDAB1" w14:textId="4F8B70A5" w:rsidR="00B42C0A" w:rsidRDefault="00B42C0A" w:rsidP="00066E7A">
      <w:pPr>
        <w:pStyle w:val="Title"/>
        <w:jc w:val="left"/>
        <w:rPr>
          <w:b w:val="0"/>
          <w:iCs/>
          <w:sz w:val="24"/>
        </w:rPr>
      </w:pPr>
    </w:p>
    <w:p w14:paraId="336D5A8F" w14:textId="66355CC7" w:rsidR="00B42C0A" w:rsidRDefault="00B42C0A" w:rsidP="00B42C0A">
      <w:pPr>
        <w:pStyle w:val="Title"/>
        <w:jc w:val="left"/>
        <w:rPr>
          <w:b w:val="0"/>
          <w:iCs/>
          <w:sz w:val="24"/>
        </w:rPr>
      </w:pPr>
      <w:r>
        <w:rPr>
          <w:b w:val="0"/>
          <w:iCs/>
          <w:sz w:val="24"/>
        </w:rPr>
        <w:t xml:space="preserve">*Note: more dimension specific diagrams provided in </w:t>
      </w:r>
      <w:r w:rsidR="00063499">
        <w:rPr>
          <w:b w:val="0"/>
          <w:iCs/>
          <w:sz w:val="24"/>
        </w:rPr>
        <w:t xml:space="preserve">2.3 </w:t>
      </w:r>
      <w:r w:rsidR="00063499" w:rsidRPr="00063499">
        <w:rPr>
          <w:b w:val="0"/>
          <w:iCs/>
          <w:sz w:val="24"/>
        </w:rPr>
        <w:t xml:space="preserve">General PCB/Attack and </w:t>
      </w:r>
      <w:proofErr w:type="gramStart"/>
      <w:r w:rsidR="00063499" w:rsidRPr="00063499">
        <w:rPr>
          <w:b w:val="0"/>
          <w:iCs/>
          <w:sz w:val="24"/>
        </w:rPr>
        <w:t>Ship Board</w:t>
      </w:r>
      <w:proofErr w:type="gramEnd"/>
      <w:r w:rsidR="00063499" w:rsidRPr="00063499">
        <w:rPr>
          <w:b w:val="0"/>
          <w:iCs/>
          <w:sz w:val="24"/>
        </w:rPr>
        <w:t xml:space="preserve"> Layouts</w:t>
      </w:r>
      <w:r w:rsidR="00063499">
        <w:rPr>
          <w:b w:val="0"/>
          <w:iCs/>
          <w:sz w:val="24"/>
        </w:rPr>
        <w:t>.</w:t>
      </w:r>
    </w:p>
    <w:p w14:paraId="4F7F2BAB" w14:textId="77777777" w:rsidR="00B42C0A" w:rsidRDefault="00B42C0A" w:rsidP="00066E7A">
      <w:pPr>
        <w:pStyle w:val="Title"/>
        <w:jc w:val="left"/>
        <w:rPr>
          <w:b w:val="0"/>
          <w:iCs/>
          <w:sz w:val="24"/>
        </w:rPr>
      </w:pPr>
    </w:p>
    <w:p w14:paraId="490C1772" w14:textId="77777777" w:rsidR="00CB170F" w:rsidRDefault="00CB170F" w:rsidP="00066E7A">
      <w:pPr>
        <w:pStyle w:val="Title"/>
        <w:jc w:val="left"/>
        <w:rPr>
          <w:b w:val="0"/>
          <w:i/>
          <w:color w:val="FF0000"/>
          <w:sz w:val="24"/>
        </w:rPr>
      </w:pPr>
    </w:p>
    <w:p w14:paraId="5B14616F" w14:textId="77777777" w:rsidR="00066E7A" w:rsidRDefault="00066E7A" w:rsidP="00066E7A">
      <w:pPr>
        <w:pStyle w:val="Title"/>
        <w:jc w:val="left"/>
        <w:rPr>
          <w:b w:val="0"/>
          <w:i/>
          <w:color w:val="FF0000"/>
          <w:sz w:val="24"/>
        </w:rPr>
      </w:pPr>
    </w:p>
    <w:p w14:paraId="2D5C05A2" w14:textId="1C935443" w:rsidR="00527BCA" w:rsidRPr="00066E7A" w:rsidRDefault="00284432" w:rsidP="00CB170F">
      <w:pPr>
        <w:pStyle w:val="Title"/>
        <w:rPr>
          <w:b w:val="0"/>
          <w:iCs/>
          <w:sz w:val="24"/>
        </w:rPr>
      </w:pPr>
      <w:r>
        <w:rPr>
          <w:color w:val="000000"/>
          <w:sz w:val="24"/>
        </w:rPr>
        <w:t>Appendix 2</w:t>
      </w:r>
      <w:r w:rsidR="00527BCA" w:rsidRPr="00527BCA">
        <w:rPr>
          <w:color w:val="000000"/>
          <w:sz w:val="24"/>
        </w:rPr>
        <w:t>:  Project Packaging Specifications</w:t>
      </w:r>
      <w:r w:rsidR="008161DB">
        <w:rPr>
          <w:b w:val="0"/>
          <w:i/>
          <w:color w:val="FF0000"/>
          <w:sz w:val="24"/>
        </w:rPr>
        <w:t>.</w:t>
      </w:r>
    </w:p>
    <w:p w14:paraId="1D328CCA" w14:textId="77777777" w:rsidR="00D2123C" w:rsidRDefault="00D2123C" w:rsidP="00527BCA">
      <w:pPr>
        <w:pStyle w:val="Title"/>
        <w:jc w:val="left"/>
        <w:rPr>
          <w:b w:val="0"/>
          <w:i/>
          <w:color w:val="FF0000"/>
          <w:sz w:val="24"/>
        </w:rPr>
      </w:pPr>
    </w:p>
    <w:p w14:paraId="5238E819" w14:textId="7D60C714" w:rsidR="00D2123C" w:rsidRPr="00D2123C" w:rsidRDefault="00D2123C" w:rsidP="00527BCA">
      <w:pPr>
        <w:pStyle w:val="Title"/>
        <w:jc w:val="left"/>
        <w:rPr>
          <w:bCs/>
          <w:iCs/>
          <w:sz w:val="24"/>
        </w:rPr>
      </w:pPr>
      <w:r w:rsidRPr="00D2123C">
        <w:rPr>
          <w:bCs/>
          <w:iCs/>
          <w:sz w:val="24"/>
        </w:rPr>
        <w:t xml:space="preserve">2.1 Materials List </w:t>
      </w:r>
    </w:p>
    <w:tbl>
      <w:tblPr>
        <w:tblStyle w:val="TableGrid"/>
        <w:tblW w:w="11250"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072"/>
        <w:gridCol w:w="1229"/>
        <w:gridCol w:w="1053"/>
        <w:gridCol w:w="2715"/>
        <w:gridCol w:w="2017"/>
        <w:gridCol w:w="2164"/>
      </w:tblGrid>
      <w:tr w:rsidR="00D2123C" w:rsidRPr="00C314E5" w14:paraId="10897E6D" w14:textId="3D3DCFB5" w:rsidTr="008E43C3">
        <w:trPr>
          <w:jc w:val="center"/>
        </w:trPr>
        <w:tc>
          <w:tcPr>
            <w:tcW w:w="2109" w:type="dxa"/>
          </w:tcPr>
          <w:p w14:paraId="5CE9D63D" w14:textId="2AB1C340" w:rsidR="00AF2B76" w:rsidRPr="006963F8" w:rsidRDefault="00AF2B76" w:rsidP="00527BCA">
            <w:pPr>
              <w:pStyle w:val="Title"/>
              <w:jc w:val="left"/>
              <w:rPr>
                <w:bCs/>
                <w:iCs/>
                <w:sz w:val="24"/>
                <w:u w:val="single"/>
              </w:rPr>
            </w:pPr>
            <w:r w:rsidRPr="006963F8">
              <w:rPr>
                <w:bCs/>
                <w:iCs/>
                <w:sz w:val="24"/>
                <w:u w:val="single"/>
              </w:rPr>
              <w:t>Materials</w:t>
            </w:r>
          </w:p>
        </w:tc>
        <w:tc>
          <w:tcPr>
            <w:tcW w:w="1259" w:type="dxa"/>
          </w:tcPr>
          <w:p w14:paraId="11CCD03C" w14:textId="73912B4C" w:rsidR="00AF2B76" w:rsidRPr="006963F8" w:rsidRDefault="00AF2B76" w:rsidP="00527BCA">
            <w:pPr>
              <w:pStyle w:val="Title"/>
              <w:jc w:val="left"/>
              <w:rPr>
                <w:bCs/>
                <w:iCs/>
                <w:sz w:val="24"/>
                <w:u w:val="single"/>
              </w:rPr>
            </w:pPr>
            <w:r w:rsidRPr="006963F8">
              <w:rPr>
                <w:bCs/>
                <w:iCs/>
                <w:sz w:val="24"/>
                <w:u w:val="single"/>
              </w:rPr>
              <w:t>Weight</w:t>
            </w:r>
          </w:p>
        </w:tc>
        <w:tc>
          <w:tcPr>
            <w:tcW w:w="1073" w:type="dxa"/>
          </w:tcPr>
          <w:p w14:paraId="795D3AC0" w14:textId="561026C4" w:rsidR="00AF2B76" w:rsidRPr="006963F8" w:rsidRDefault="00AF2B76" w:rsidP="00527BCA">
            <w:pPr>
              <w:pStyle w:val="Title"/>
              <w:jc w:val="left"/>
              <w:rPr>
                <w:bCs/>
                <w:iCs/>
                <w:sz w:val="24"/>
                <w:u w:val="single"/>
              </w:rPr>
            </w:pPr>
            <w:r w:rsidRPr="006963F8">
              <w:rPr>
                <w:bCs/>
                <w:iCs/>
                <w:sz w:val="24"/>
                <w:u w:val="single"/>
              </w:rPr>
              <w:t>Cost</w:t>
            </w:r>
          </w:p>
        </w:tc>
        <w:tc>
          <w:tcPr>
            <w:tcW w:w="2894" w:type="dxa"/>
          </w:tcPr>
          <w:p w14:paraId="1B33AF81" w14:textId="3B20F162" w:rsidR="00AF2B76" w:rsidRPr="006963F8" w:rsidRDefault="00AF2B76" w:rsidP="00527BCA">
            <w:pPr>
              <w:pStyle w:val="Title"/>
              <w:jc w:val="left"/>
              <w:rPr>
                <w:bCs/>
                <w:iCs/>
                <w:sz w:val="24"/>
                <w:u w:val="single"/>
              </w:rPr>
            </w:pPr>
            <w:r w:rsidRPr="006963F8">
              <w:rPr>
                <w:bCs/>
                <w:iCs/>
                <w:sz w:val="24"/>
                <w:u w:val="single"/>
              </w:rPr>
              <w:t>Size</w:t>
            </w:r>
          </w:p>
        </w:tc>
        <w:tc>
          <w:tcPr>
            <w:tcW w:w="1710" w:type="dxa"/>
          </w:tcPr>
          <w:p w14:paraId="08A3D75B" w14:textId="174A5F38" w:rsidR="00AF2B76" w:rsidRPr="006963F8" w:rsidRDefault="00AF2B76" w:rsidP="00527BCA">
            <w:pPr>
              <w:pStyle w:val="Title"/>
              <w:jc w:val="left"/>
              <w:rPr>
                <w:bCs/>
                <w:iCs/>
                <w:sz w:val="24"/>
                <w:u w:val="single"/>
              </w:rPr>
            </w:pPr>
            <w:r w:rsidRPr="006963F8">
              <w:rPr>
                <w:bCs/>
                <w:iCs/>
                <w:sz w:val="24"/>
                <w:u w:val="single"/>
              </w:rPr>
              <w:t>Installation/Tools Required</w:t>
            </w:r>
          </w:p>
        </w:tc>
        <w:tc>
          <w:tcPr>
            <w:tcW w:w="2205" w:type="dxa"/>
          </w:tcPr>
          <w:p w14:paraId="07561FC9" w14:textId="7602C0E6" w:rsidR="00AF2B76" w:rsidRPr="006963F8" w:rsidRDefault="00AF2B76" w:rsidP="00527BCA">
            <w:pPr>
              <w:pStyle w:val="Title"/>
              <w:jc w:val="left"/>
              <w:rPr>
                <w:bCs/>
                <w:iCs/>
                <w:sz w:val="24"/>
                <w:u w:val="single"/>
              </w:rPr>
            </w:pPr>
            <w:r w:rsidRPr="006963F8">
              <w:rPr>
                <w:bCs/>
                <w:iCs/>
                <w:sz w:val="24"/>
                <w:u w:val="single"/>
              </w:rPr>
              <w:t>Purchasing</w:t>
            </w:r>
          </w:p>
        </w:tc>
      </w:tr>
      <w:tr w:rsidR="00D2123C" w:rsidRPr="00C314E5" w14:paraId="499EDE81" w14:textId="0E0E0B02" w:rsidTr="008E43C3">
        <w:trPr>
          <w:jc w:val="center"/>
        </w:trPr>
        <w:tc>
          <w:tcPr>
            <w:tcW w:w="2109" w:type="dxa"/>
          </w:tcPr>
          <w:p w14:paraId="6A278489" w14:textId="41D22697" w:rsidR="00AF2B76" w:rsidRPr="00C314E5" w:rsidRDefault="00AF2B76" w:rsidP="00A144D3">
            <w:pPr>
              <w:pStyle w:val="Title"/>
              <w:jc w:val="left"/>
              <w:rPr>
                <w:b w:val="0"/>
                <w:iCs/>
                <w:sz w:val="24"/>
              </w:rPr>
            </w:pPr>
            <w:r>
              <w:rPr>
                <w:b w:val="0"/>
                <w:iCs/>
                <w:sz w:val="24"/>
              </w:rPr>
              <w:t>Housing Unit (plastic Briefcase)</w:t>
            </w:r>
          </w:p>
        </w:tc>
        <w:tc>
          <w:tcPr>
            <w:tcW w:w="1259" w:type="dxa"/>
          </w:tcPr>
          <w:p w14:paraId="091475AE" w14:textId="40197203" w:rsidR="00AF2B76" w:rsidRPr="00C314E5" w:rsidRDefault="00AF2B76" w:rsidP="00A144D3">
            <w:pPr>
              <w:pStyle w:val="Title"/>
              <w:jc w:val="left"/>
              <w:rPr>
                <w:b w:val="0"/>
                <w:iCs/>
                <w:sz w:val="24"/>
              </w:rPr>
            </w:pPr>
            <w:r>
              <w:rPr>
                <w:b w:val="0"/>
                <w:iCs/>
                <w:sz w:val="24"/>
              </w:rPr>
              <w:t xml:space="preserve">1.25 </w:t>
            </w:r>
            <w:proofErr w:type="spellStart"/>
            <w:r>
              <w:rPr>
                <w:b w:val="0"/>
                <w:iCs/>
                <w:sz w:val="24"/>
              </w:rPr>
              <w:t>lbs</w:t>
            </w:r>
            <w:proofErr w:type="spellEnd"/>
          </w:p>
        </w:tc>
        <w:tc>
          <w:tcPr>
            <w:tcW w:w="1073" w:type="dxa"/>
          </w:tcPr>
          <w:p w14:paraId="70F35BFD" w14:textId="361F555C" w:rsidR="00AF2B76" w:rsidRPr="00C314E5" w:rsidRDefault="00AF2B76" w:rsidP="00A144D3">
            <w:pPr>
              <w:pStyle w:val="Title"/>
              <w:jc w:val="left"/>
              <w:rPr>
                <w:b w:val="0"/>
                <w:iCs/>
                <w:sz w:val="24"/>
              </w:rPr>
            </w:pPr>
            <w:r>
              <w:rPr>
                <w:b w:val="0"/>
                <w:iCs/>
                <w:sz w:val="24"/>
              </w:rPr>
              <w:t>$12.99</w:t>
            </w:r>
          </w:p>
        </w:tc>
        <w:tc>
          <w:tcPr>
            <w:tcW w:w="2894" w:type="dxa"/>
          </w:tcPr>
          <w:p w14:paraId="4B3E4F94" w14:textId="0BC6A40E" w:rsidR="00AF2B76" w:rsidRDefault="00AF2B76" w:rsidP="00A144D3">
            <w:pPr>
              <w:pStyle w:val="Title"/>
              <w:jc w:val="left"/>
              <w:rPr>
                <w:b w:val="0"/>
                <w:iCs/>
                <w:sz w:val="24"/>
              </w:rPr>
            </w:pPr>
            <w:r>
              <w:rPr>
                <w:b w:val="0"/>
                <w:iCs/>
                <w:sz w:val="24"/>
              </w:rPr>
              <w:t>3.25in x 11in x 13in</w:t>
            </w:r>
          </w:p>
        </w:tc>
        <w:tc>
          <w:tcPr>
            <w:tcW w:w="1710" w:type="dxa"/>
          </w:tcPr>
          <w:p w14:paraId="431CF990" w14:textId="0B78295E" w:rsidR="00AF2B76" w:rsidRDefault="001B6C92" w:rsidP="001B6C92">
            <w:pPr>
              <w:pStyle w:val="Title"/>
              <w:jc w:val="left"/>
              <w:rPr>
                <w:b w:val="0"/>
                <w:iCs/>
                <w:sz w:val="24"/>
              </w:rPr>
            </w:pPr>
            <w:r>
              <w:rPr>
                <w:b w:val="0"/>
                <w:iCs/>
                <w:sz w:val="24"/>
              </w:rPr>
              <w:t>N/A</w:t>
            </w:r>
          </w:p>
        </w:tc>
        <w:tc>
          <w:tcPr>
            <w:tcW w:w="2205" w:type="dxa"/>
          </w:tcPr>
          <w:p w14:paraId="4BC90CEA" w14:textId="1F8EBD67" w:rsidR="00AF2B76" w:rsidRDefault="00AF2B76" w:rsidP="00A144D3">
            <w:pPr>
              <w:pStyle w:val="Title"/>
              <w:jc w:val="left"/>
              <w:rPr>
                <w:b w:val="0"/>
                <w:iCs/>
                <w:sz w:val="24"/>
              </w:rPr>
            </w:pPr>
            <w:proofErr w:type="spellStart"/>
            <w:r>
              <w:rPr>
                <w:b w:val="0"/>
                <w:iCs/>
                <w:sz w:val="24"/>
              </w:rPr>
              <w:t>EmergencyZone</w:t>
            </w:r>
            <w:proofErr w:type="spellEnd"/>
          </w:p>
        </w:tc>
      </w:tr>
      <w:tr w:rsidR="00D2123C" w:rsidRPr="00C314E5" w14:paraId="2ABD000F" w14:textId="7B0147E4" w:rsidTr="008E43C3">
        <w:trPr>
          <w:jc w:val="center"/>
        </w:trPr>
        <w:tc>
          <w:tcPr>
            <w:tcW w:w="2109" w:type="dxa"/>
          </w:tcPr>
          <w:p w14:paraId="0A9879CA" w14:textId="5852DAAF" w:rsidR="00AF2B76" w:rsidRDefault="00AF2B76" w:rsidP="00A144D3">
            <w:pPr>
              <w:pStyle w:val="Title"/>
              <w:jc w:val="left"/>
              <w:rPr>
                <w:b w:val="0"/>
                <w:iCs/>
                <w:sz w:val="24"/>
              </w:rPr>
            </w:pPr>
            <w:r>
              <w:rPr>
                <w:b w:val="0"/>
                <w:iCs/>
                <w:sz w:val="24"/>
              </w:rPr>
              <w:t>Acrylic Sheet</w:t>
            </w:r>
            <w:r w:rsidR="00090A6E">
              <w:rPr>
                <w:b w:val="0"/>
                <w:iCs/>
                <w:sz w:val="24"/>
              </w:rPr>
              <w:t xml:space="preserve"> (frosted)</w:t>
            </w:r>
          </w:p>
        </w:tc>
        <w:tc>
          <w:tcPr>
            <w:tcW w:w="1259" w:type="dxa"/>
          </w:tcPr>
          <w:p w14:paraId="5A33BDF8" w14:textId="77777777" w:rsidR="00AF2B76" w:rsidRDefault="000B2580" w:rsidP="00A144D3">
            <w:pPr>
              <w:pStyle w:val="Title"/>
              <w:jc w:val="left"/>
              <w:rPr>
                <w:b w:val="0"/>
                <w:iCs/>
                <w:sz w:val="24"/>
              </w:rPr>
            </w:pPr>
            <w:r>
              <w:rPr>
                <w:b w:val="0"/>
                <w:iCs/>
                <w:sz w:val="24"/>
              </w:rPr>
              <w:t xml:space="preserve">1.46 </w:t>
            </w:r>
            <w:proofErr w:type="spellStart"/>
            <w:r>
              <w:rPr>
                <w:b w:val="0"/>
                <w:iCs/>
                <w:sz w:val="24"/>
              </w:rPr>
              <w:t>lbs</w:t>
            </w:r>
            <w:proofErr w:type="spellEnd"/>
          </w:p>
          <w:p w14:paraId="1684FD72" w14:textId="51BCFC9C" w:rsidR="000B2580" w:rsidRDefault="000B2580" w:rsidP="00A144D3">
            <w:pPr>
              <w:pStyle w:val="Title"/>
              <w:jc w:val="left"/>
              <w:rPr>
                <w:b w:val="0"/>
                <w:iCs/>
                <w:sz w:val="24"/>
              </w:rPr>
            </w:pPr>
          </w:p>
        </w:tc>
        <w:tc>
          <w:tcPr>
            <w:tcW w:w="1073" w:type="dxa"/>
          </w:tcPr>
          <w:p w14:paraId="06FBC7B3" w14:textId="0AD4DE41" w:rsidR="00AF2B76" w:rsidRDefault="00A41ED3" w:rsidP="00A144D3">
            <w:pPr>
              <w:pStyle w:val="Title"/>
              <w:jc w:val="left"/>
              <w:rPr>
                <w:b w:val="0"/>
                <w:iCs/>
                <w:sz w:val="24"/>
              </w:rPr>
            </w:pPr>
            <w:r>
              <w:rPr>
                <w:b w:val="0"/>
                <w:iCs/>
                <w:sz w:val="24"/>
              </w:rPr>
              <w:t>$18.99</w:t>
            </w:r>
          </w:p>
        </w:tc>
        <w:tc>
          <w:tcPr>
            <w:tcW w:w="2894" w:type="dxa"/>
          </w:tcPr>
          <w:p w14:paraId="17280E19" w14:textId="711AD12E" w:rsidR="00BE63C8" w:rsidRDefault="00A82E01" w:rsidP="00A144D3">
            <w:pPr>
              <w:pStyle w:val="Title"/>
              <w:jc w:val="left"/>
              <w:rPr>
                <w:b w:val="0"/>
                <w:iCs/>
                <w:sz w:val="24"/>
              </w:rPr>
            </w:pPr>
            <w:r w:rsidRPr="00A82E01">
              <w:rPr>
                <w:b w:val="0"/>
                <w:iCs/>
                <w:sz w:val="24"/>
              </w:rPr>
              <w:t>12 in. x 24 in. x 1/8 in</w:t>
            </w:r>
          </w:p>
          <w:p w14:paraId="2CD7C9E6" w14:textId="77777777" w:rsidR="00A82E01" w:rsidRDefault="00A82E01" w:rsidP="00A144D3">
            <w:pPr>
              <w:pStyle w:val="Title"/>
              <w:jc w:val="left"/>
              <w:rPr>
                <w:b w:val="0"/>
                <w:iCs/>
                <w:sz w:val="24"/>
              </w:rPr>
            </w:pPr>
          </w:p>
          <w:p w14:paraId="0428C3DF" w14:textId="6D693D84" w:rsidR="00BE63C8" w:rsidRDefault="00BE63C8" w:rsidP="00A144D3">
            <w:pPr>
              <w:pStyle w:val="Title"/>
              <w:jc w:val="left"/>
              <w:rPr>
                <w:b w:val="0"/>
                <w:iCs/>
                <w:sz w:val="24"/>
              </w:rPr>
            </w:pPr>
            <w:r>
              <w:rPr>
                <w:b w:val="0"/>
                <w:iCs/>
                <w:sz w:val="24"/>
              </w:rPr>
              <w:t>(</w:t>
            </w:r>
            <w:proofErr w:type="gramStart"/>
            <w:r>
              <w:rPr>
                <w:b w:val="0"/>
                <w:iCs/>
                <w:sz w:val="24"/>
              </w:rPr>
              <w:t>need</w:t>
            </w:r>
            <w:proofErr w:type="gramEnd"/>
            <w:r>
              <w:rPr>
                <w:b w:val="0"/>
                <w:iCs/>
                <w:sz w:val="24"/>
              </w:rPr>
              <w:t xml:space="preserve"> 2</w:t>
            </w:r>
            <w:r w:rsidR="00A82E01">
              <w:rPr>
                <w:b w:val="0"/>
                <w:iCs/>
                <w:sz w:val="24"/>
              </w:rPr>
              <w:t>,</w:t>
            </w:r>
            <w:r>
              <w:rPr>
                <w:b w:val="0"/>
                <w:iCs/>
                <w:sz w:val="24"/>
              </w:rPr>
              <w:t xml:space="preserve"> 8in by 8in cuts)</w:t>
            </w:r>
          </w:p>
        </w:tc>
        <w:tc>
          <w:tcPr>
            <w:tcW w:w="1710" w:type="dxa"/>
          </w:tcPr>
          <w:p w14:paraId="683A6B68" w14:textId="46184A87" w:rsidR="00AF2B76" w:rsidRDefault="001A1873" w:rsidP="00A144D3">
            <w:pPr>
              <w:pStyle w:val="Title"/>
              <w:numPr>
                <w:ilvl w:val="0"/>
                <w:numId w:val="16"/>
              </w:numPr>
              <w:jc w:val="left"/>
              <w:rPr>
                <w:b w:val="0"/>
                <w:iCs/>
                <w:sz w:val="24"/>
              </w:rPr>
            </w:pPr>
            <w:r>
              <w:rPr>
                <w:b w:val="0"/>
                <w:iCs/>
                <w:sz w:val="24"/>
              </w:rPr>
              <w:t>Hot glue/Screws (installing)</w:t>
            </w:r>
          </w:p>
          <w:p w14:paraId="73A6A6FF" w14:textId="576BC2F1" w:rsidR="00A144D3" w:rsidRDefault="00A144D3" w:rsidP="00A144D3">
            <w:pPr>
              <w:pStyle w:val="Title"/>
              <w:numPr>
                <w:ilvl w:val="0"/>
                <w:numId w:val="16"/>
              </w:numPr>
              <w:jc w:val="left"/>
              <w:rPr>
                <w:b w:val="0"/>
                <w:iCs/>
                <w:sz w:val="24"/>
              </w:rPr>
            </w:pPr>
            <w:r>
              <w:rPr>
                <w:b w:val="0"/>
                <w:iCs/>
                <w:sz w:val="24"/>
              </w:rPr>
              <w:t>Drill (peg holes)</w:t>
            </w:r>
          </w:p>
          <w:p w14:paraId="5C2276A2" w14:textId="5F1CE205" w:rsidR="00BE63C8" w:rsidRDefault="00BE63C8" w:rsidP="00A144D3">
            <w:pPr>
              <w:pStyle w:val="Title"/>
              <w:numPr>
                <w:ilvl w:val="0"/>
                <w:numId w:val="16"/>
              </w:numPr>
              <w:jc w:val="left"/>
              <w:rPr>
                <w:b w:val="0"/>
                <w:iCs/>
                <w:sz w:val="24"/>
              </w:rPr>
            </w:pPr>
            <w:r>
              <w:rPr>
                <w:b w:val="0"/>
                <w:iCs/>
                <w:sz w:val="24"/>
              </w:rPr>
              <w:t>Saw/Straight Edge Cutter</w:t>
            </w:r>
          </w:p>
          <w:p w14:paraId="2AEEEB13" w14:textId="262B5A78" w:rsidR="001A1873" w:rsidRDefault="001A1873" w:rsidP="00A144D3">
            <w:pPr>
              <w:pStyle w:val="Title"/>
              <w:jc w:val="left"/>
              <w:rPr>
                <w:b w:val="0"/>
                <w:iCs/>
                <w:sz w:val="24"/>
              </w:rPr>
            </w:pPr>
          </w:p>
        </w:tc>
        <w:tc>
          <w:tcPr>
            <w:tcW w:w="2205" w:type="dxa"/>
          </w:tcPr>
          <w:p w14:paraId="7B3002B1" w14:textId="2563C093" w:rsidR="00AF2B76" w:rsidRDefault="00AF2B76" w:rsidP="00A144D3">
            <w:pPr>
              <w:pStyle w:val="Title"/>
              <w:jc w:val="left"/>
              <w:rPr>
                <w:b w:val="0"/>
                <w:iCs/>
                <w:sz w:val="24"/>
              </w:rPr>
            </w:pPr>
            <w:r>
              <w:rPr>
                <w:b w:val="0"/>
                <w:iCs/>
                <w:sz w:val="24"/>
              </w:rPr>
              <w:t>Home Depot</w:t>
            </w:r>
          </w:p>
        </w:tc>
      </w:tr>
      <w:tr w:rsidR="00D2123C" w:rsidRPr="00C314E5" w14:paraId="2CBE842A" w14:textId="77777777" w:rsidTr="008E43C3">
        <w:trPr>
          <w:jc w:val="center"/>
        </w:trPr>
        <w:tc>
          <w:tcPr>
            <w:tcW w:w="2109" w:type="dxa"/>
          </w:tcPr>
          <w:p w14:paraId="126DE49F" w14:textId="4B4A151F" w:rsidR="00266B17" w:rsidRDefault="00266B17" w:rsidP="00A144D3">
            <w:pPr>
              <w:pStyle w:val="Title"/>
              <w:jc w:val="left"/>
              <w:rPr>
                <w:b w:val="0"/>
                <w:iCs/>
                <w:sz w:val="24"/>
              </w:rPr>
            </w:pPr>
            <w:r>
              <w:rPr>
                <w:b w:val="0"/>
                <w:iCs/>
                <w:sz w:val="24"/>
              </w:rPr>
              <w:t>Standoffs</w:t>
            </w:r>
          </w:p>
        </w:tc>
        <w:tc>
          <w:tcPr>
            <w:tcW w:w="1259" w:type="dxa"/>
          </w:tcPr>
          <w:p w14:paraId="1CE859E4" w14:textId="05CC9914" w:rsidR="00266B17" w:rsidRDefault="00E57752" w:rsidP="00A144D3">
            <w:pPr>
              <w:pStyle w:val="Title"/>
              <w:jc w:val="left"/>
              <w:rPr>
                <w:b w:val="0"/>
                <w:iCs/>
                <w:sz w:val="24"/>
              </w:rPr>
            </w:pPr>
            <w:r>
              <w:rPr>
                <w:b w:val="0"/>
                <w:iCs/>
                <w:sz w:val="24"/>
              </w:rPr>
              <w:t>N/A</w:t>
            </w:r>
          </w:p>
        </w:tc>
        <w:tc>
          <w:tcPr>
            <w:tcW w:w="1073" w:type="dxa"/>
          </w:tcPr>
          <w:p w14:paraId="18CD472A" w14:textId="12F38C25" w:rsidR="00266B17" w:rsidRDefault="00E57752" w:rsidP="00A144D3">
            <w:pPr>
              <w:pStyle w:val="Title"/>
              <w:jc w:val="left"/>
              <w:rPr>
                <w:b w:val="0"/>
                <w:iCs/>
                <w:sz w:val="24"/>
              </w:rPr>
            </w:pPr>
            <w:r>
              <w:rPr>
                <w:b w:val="0"/>
                <w:iCs/>
                <w:sz w:val="24"/>
              </w:rPr>
              <w:t>$0.51</w:t>
            </w:r>
          </w:p>
        </w:tc>
        <w:tc>
          <w:tcPr>
            <w:tcW w:w="2894" w:type="dxa"/>
          </w:tcPr>
          <w:p w14:paraId="162FC6BD" w14:textId="1FB6BC08" w:rsidR="00266B17" w:rsidRPr="00A82E01" w:rsidRDefault="001B6E25" w:rsidP="00A144D3">
            <w:pPr>
              <w:pStyle w:val="Title"/>
              <w:jc w:val="left"/>
              <w:rPr>
                <w:b w:val="0"/>
                <w:iCs/>
                <w:sz w:val="24"/>
              </w:rPr>
            </w:pPr>
            <w:r>
              <w:rPr>
                <w:b w:val="0"/>
                <w:iCs/>
                <w:sz w:val="24"/>
              </w:rPr>
              <w:t>0.25in (height)</w:t>
            </w:r>
          </w:p>
        </w:tc>
        <w:tc>
          <w:tcPr>
            <w:tcW w:w="1710" w:type="dxa"/>
          </w:tcPr>
          <w:p w14:paraId="41E80824" w14:textId="7F70F62C" w:rsidR="00266B17" w:rsidRDefault="000C20D2" w:rsidP="00A144D3">
            <w:pPr>
              <w:pStyle w:val="Title"/>
              <w:numPr>
                <w:ilvl w:val="0"/>
                <w:numId w:val="16"/>
              </w:numPr>
              <w:jc w:val="left"/>
              <w:rPr>
                <w:b w:val="0"/>
                <w:iCs/>
                <w:sz w:val="24"/>
              </w:rPr>
            </w:pPr>
            <w:r>
              <w:rPr>
                <w:b w:val="0"/>
                <w:iCs/>
                <w:sz w:val="24"/>
              </w:rPr>
              <w:t>Screwdriver</w:t>
            </w:r>
          </w:p>
        </w:tc>
        <w:tc>
          <w:tcPr>
            <w:tcW w:w="2205" w:type="dxa"/>
          </w:tcPr>
          <w:p w14:paraId="7D8D31DA" w14:textId="5166827B" w:rsidR="00266B17" w:rsidRDefault="00E57752" w:rsidP="00A144D3">
            <w:pPr>
              <w:pStyle w:val="Title"/>
              <w:jc w:val="left"/>
              <w:rPr>
                <w:b w:val="0"/>
                <w:iCs/>
                <w:sz w:val="24"/>
              </w:rPr>
            </w:pPr>
            <w:proofErr w:type="spellStart"/>
            <w:r>
              <w:rPr>
                <w:b w:val="0"/>
                <w:iCs/>
                <w:sz w:val="24"/>
              </w:rPr>
              <w:t>Digikey</w:t>
            </w:r>
            <w:proofErr w:type="spellEnd"/>
            <w:r>
              <w:rPr>
                <w:b w:val="0"/>
                <w:iCs/>
                <w:sz w:val="24"/>
              </w:rPr>
              <w:t xml:space="preserve"> / ECE shop</w:t>
            </w:r>
          </w:p>
        </w:tc>
      </w:tr>
      <w:tr w:rsidR="00D2123C" w:rsidRPr="00C314E5" w14:paraId="11ABCD85" w14:textId="77777777" w:rsidTr="008E43C3">
        <w:trPr>
          <w:jc w:val="center"/>
        </w:trPr>
        <w:tc>
          <w:tcPr>
            <w:tcW w:w="2109" w:type="dxa"/>
          </w:tcPr>
          <w:p w14:paraId="6325BF8C" w14:textId="009881B2" w:rsidR="00266B17" w:rsidRDefault="00266B17" w:rsidP="00A144D3">
            <w:pPr>
              <w:pStyle w:val="Title"/>
              <w:jc w:val="left"/>
              <w:rPr>
                <w:b w:val="0"/>
                <w:iCs/>
                <w:sz w:val="24"/>
              </w:rPr>
            </w:pPr>
            <w:r>
              <w:rPr>
                <w:b w:val="0"/>
                <w:iCs/>
                <w:sz w:val="24"/>
              </w:rPr>
              <w:t>Black cardstock/paper</w:t>
            </w:r>
          </w:p>
        </w:tc>
        <w:tc>
          <w:tcPr>
            <w:tcW w:w="1259" w:type="dxa"/>
          </w:tcPr>
          <w:p w14:paraId="3A324C01" w14:textId="3ED37475" w:rsidR="00266B17" w:rsidRDefault="00E75D52" w:rsidP="00A144D3">
            <w:pPr>
              <w:pStyle w:val="Title"/>
              <w:jc w:val="left"/>
              <w:rPr>
                <w:b w:val="0"/>
                <w:iCs/>
                <w:sz w:val="24"/>
              </w:rPr>
            </w:pPr>
            <w:r>
              <w:rPr>
                <w:b w:val="0"/>
                <w:iCs/>
                <w:sz w:val="24"/>
              </w:rPr>
              <w:t>N/A</w:t>
            </w:r>
          </w:p>
        </w:tc>
        <w:tc>
          <w:tcPr>
            <w:tcW w:w="1073" w:type="dxa"/>
          </w:tcPr>
          <w:p w14:paraId="369A9CA7" w14:textId="5989B1CC" w:rsidR="00266B17" w:rsidRDefault="00970957" w:rsidP="00A144D3">
            <w:pPr>
              <w:pStyle w:val="Title"/>
              <w:jc w:val="left"/>
              <w:rPr>
                <w:b w:val="0"/>
                <w:iCs/>
                <w:sz w:val="24"/>
              </w:rPr>
            </w:pPr>
            <w:r>
              <w:rPr>
                <w:b w:val="0"/>
                <w:iCs/>
                <w:sz w:val="24"/>
              </w:rPr>
              <w:t>$2.49</w:t>
            </w:r>
          </w:p>
        </w:tc>
        <w:tc>
          <w:tcPr>
            <w:tcW w:w="2894" w:type="dxa"/>
          </w:tcPr>
          <w:p w14:paraId="647887C9" w14:textId="47529F89" w:rsidR="00266B17" w:rsidRPr="00A82E01" w:rsidRDefault="00460A87" w:rsidP="00A144D3">
            <w:pPr>
              <w:pStyle w:val="Title"/>
              <w:jc w:val="left"/>
              <w:rPr>
                <w:b w:val="0"/>
                <w:iCs/>
                <w:sz w:val="24"/>
              </w:rPr>
            </w:pPr>
            <w:r>
              <w:rPr>
                <w:b w:val="0"/>
                <w:iCs/>
                <w:sz w:val="24"/>
              </w:rPr>
              <w:t>9</w:t>
            </w:r>
            <w:r w:rsidR="00B30E6F">
              <w:rPr>
                <w:b w:val="0"/>
                <w:iCs/>
                <w:sz w:val="24"/>
              </w:rPr>
              <w:t>in x 1</w:t>
            </w:r>
            <w:r>
              <w:rPr>
                <w:b w:val="0"/>
                <w:iCs/>
                <w:sz w:val="24"/>
              </w:rPr>
              <w:t>2</w:t>
            </w:r>
            <w:r w:rsidR="00B30E6F">
              <w:rPr>
                <w:b w:val="0"/>
                <w:iCs/>
                <w:sz w:val="24"/>
              </w:rPr>
              <w:t>in</w:t>
            </w:r>
          </w:p>
        </w:tc>
        <w:tc>
          <w:tcPr>
            <w:tcW w:w="1710" w:type="dxa"/>
          </w:tcPr>
          <w:p w14:paraId="7EFE110B" w14:textId="27A4AFA2" w:rsidR="00266B17" w:rsidRDefault="00322716" w:rsidP="00A144D3">
            <w:pPr>
              <w:pStyle w:val="Title"/>
              <w:numPr>
                <w:ilvl w:val="0"/>
                <w:numId w:val="16"/>
              </w:numPr>
              <w:jc w:val="left"/>
              <w:rPr>
                <w:b w:val="0"/>
                <w:iCs/>
                <w:sz w:val="24"/>
              </w:rPr>
            </w:pPr>
            <w:r>
              <w:rPr>
                <w:b w:val="0"/>
                <w:iCs/>
                <w:sz w:val="24"/>
              </w:rPr>
              <w:t>Scissors/Ruler to cut grid sizes</w:t>
            </w:r>
          </w:p>
        </w:tc>
        <w:tc>
          <w:tcPr>
            <w:tcW w:w="2205" w:type="dxa"/>
          </w:tcPr>
          <w:p w14:paraId="73E0C9D4" w14:textId="6AED01B9" w:rsidR="00266B17" w:rsidRDefault="00970957" w:rsidP="00A144D3">
            <w:pPr>
              <w:pStyle w:val="Title"/>
              <w:jc w:val="left"/>
              <w:rPr>
                <w:b w:val="0"/>
                <w:iCs/>
                <w:sz w:val="24"/>
              </w:rPr>
            </w:pPr>
            <w:r>
              <w:rPr>
                <w:b w:val="0"/>
                <w:iCs/>
                <w:sz w:val="24"/>
              </w:rPr>
              <w:t>Michael’s</w:t>
            </w:r>
          </w:p>
        </w:tc>
      </w:tr>
      <w:tr w:rsidR="0047754A" w:rsidRPr="00C314E5" w14:paraId="2C57411D" w14:textId="77777777" w:rsidTr="008E43C3">
        <w:trPr>
          <w:jc w:val="center"/>
        </w:trPr>
        <w:tc>
          <w:tcPr>
            <w:tcW w:w="2109" w:type="dxa"/>
          </w:tcPr>
          <w:p w14:paraId="22EF1D43" w14:textId="048405C0" w:rsidR="0047754A" w:rsidRDefault="0047754A" w:rsidP="00A144D3">
            <w:pPr>
              <w:pStyle w:val="Title"/>
              <w:jc w:val="left"/>
              <w:rPr>
                <w:b w:val="0"/>
                <w:iCs/>
                <w:sz w:val="24"/>
              </w:rPr>
            </w:pPr>
            <w:r>
              <w:rPr>
                <w:b w:val="0"/>
                <w:iCs/>
                <w:sz w:val="24"/>
              </w:rPr>
              <w:t>Boats</w:t>
            </w:r>
          </w:p>
        </w:tc>
        <w:tc>
          <w:tcPr>
            <w:tcW w:w="1259" w:type="dxa"/>
          </w:tcPr>
          <w:p w14:paraId="4A425640" w14:textId="5F7783B6" w:rsidR="0047754A" w:rsidRDefault="0047754A" w:rsidP="00A144D3">
            <w:pPr>
              <w:pStyle w:val="Title"/>
              <w:jc w:val="left"/>
              <w:rPr>
                <w:b w:val="0"/>
                <w:iCs/>
                <w:sz w:val="24"/>
              </w:rPr>
            </w:pPr>
            <w:r>
              <w:rPr>
                <w:b w:val="0"/>
                <w:iCs/>
                <w:sz w:val="24"/>
              </w:rPr>
              <w:t>~10-15g</w:t>
            </w:r>
          </w:p>
        </w:tc>
        <w:tc>
          <w:tcPr>
            <w:tcW w:w="1073" w:type="dxa"/>
          </w:tcPr>
          <w:p w14:paraId="6DF3B6F4" w14:textId="75C7C891" w:rsidR="0047754A" w:rsidRDefault="0047754A" w:rsidP="00A144D3">
            <w:pPr>
              <w:pStyle w:val="Title"/>
              <w:jc w:val="left"/>
              <w:rPr>
                <w:b w:val="0"/>
                <w:iCs/>
                <w:sz w:val="24"/>
              </w:rPr>
            </w:pPr>
            <w:r>
              <w:rPr>
                <w:b w:val="0"/>
                <w:iCs/>
                <w:sz w:val="24"/>
              </w:rPr>
              <w:t>N/A</w:t>
            </w:r>
          </w:p>
        </w:tc>
        <w:tc>
          <w:tcPr>
            <w:tcW w:w="2894" w:type="dxa"/>
          </w:tcPr>
          <w:p w14:paraId="39BEA973" w14:textId="1FB53E6A" w:rsidR="0047754A" w:rsidRDefault="0047754A" w:rsidP="00A144D3">
            <w:pPr>
              <w:pStyle w:val="Title"/>
              <w:jc w:val="left"/>
              <w:rPr>
                <w:b w:val="0"/>
                <w:iCs/>
                <w:sz w:val="24"/>
              </w:rPr>
            </w:pPr>
            <w:r>
              <w:rPr>
                <w:b w:val="0"/>
                <w:iCs/>
                <w:sz w:val="24"/>
              </w:rPr>
              <w:t>See below</w:t>
            </w:r>
          </w:p>
        </w:tc>
        <w:tc>
          <w:tcPr>
            <w:tcW w:w="1710" w:type="dxa"/>
          </w:tcPr>
          <w:p w14:paraId="62776F86" w14:textId="1CEF245F" w:rsidR="0047754A" w:rsidRDefault="0047754A" w:rsidP="00A144D3">
            <w:pPr>
              <w:pStyle w:val="Title"/>
              <w:numPr>
                <w:ilvl w:val="0"/>
                <w:numId w:val="16"/>
              </w:numPr>
              <w:jc w:val="left"/>
              <w:rPr>
                <w:b w:val="0"/>
                <w:iCs/>
                <w:sz w:val="24"/>
              </w:rPr>
            </w:pPr>
            <w:r>
              <w:rPr>
                <w:b w:val="0"/>
                <w:iCs/>
                <w:sz w:val="24"/>
              </w:rPr>
              <w:t>3D Printing (BIDC and ECE Shop)</w:t>
            </w:r>
          </w:p>
        </w:tc>
        <w:tc>
          <w:tcPr>
            <w:tcW w:w="2205" w:type="dxa"/>
          </w:tcPr>
          <w:p w14:paraId="1AFE6437" w14:textId="3F36A4CD" w:rsidR="0047754A" w:rsidRDefault="0047754A" w:rsidP="00A144D3">
            <w:pPr>
              <w:pStyle w:val="Title"/>
              <w:jc w:val="left"/>
              <w:rPr>
                <w:b w:val="0"/>
                <w:iCs/>
                <w:sz w:val="24"/>
              </w:rPr>
            </w:pPr>
            <w:r>
              <w:rPr>
                <w:b w:val="0"/>
                <w:iCs/>
                <w:sz w:val="24"/>
              </w:rPr>
              <w:t>N/A</w:t>
            </w:r>
          </w:p>
        </w:tc>
      </w:tr>
      <w:tr w:rsidR="008E43C3" w:rsidRPr="00C314E5" w14:paraId="3C189B58" w14:textId="77777777" w:rsidTr="008E43C3">
        <w:trPr>
          <w:jc w:val="center"/>
        </w:trPr>
        <w:tc>
          <w:tcPr>
            <w:tcW w:w="2109" w:type="dxa"/>
          </w:tcPr>
          <w:p w14:paraId="1887AE74" w14:textId="06452729" w:rsidR="008E43C3" w:rsidRDefault="008E43C3" w:rsidP="00A144D3">
            <w:pPr>
              <w:pStyle w:val="Title"/>
              <w:jc w:val="left"/>
              <w:rPr>
                <w:b w:val="0"/>
                <w:iCs/>
                <w:sz w:val="24"/>
              </w:rPr>
            </w:pPr>
            <w:r>
              <w:rPr>
                <w:b w:val="0"/>
                <w:iCs/>
                <w:sz w:val="24"/>
              </w:rPr>
              <w:t>Additional Game Panels</w:t>
            </w:r>
          </w:p>
        </w:tc>
        <w:tc>
          <w:tcPr>
            <w:tcW w:w="1259" w:type="dxa"/>
          </w:tcPr>
          <w:p w14:paraId="283C4C5E" w14:textId="0A2B88A8" w:rsidR="008E43C3" w:rsidRDefault="008E43C3" w:rsidP="00A144D3">
            <w:pPr>
              <w:pStyle w:val="Title"/>
              <w:jc w:val="left"/>
              <w:rPr>
                <w:b w:val="0"/>
                <w:iCs/>
                <w:sz w:val="24"/>
              </w:rPr>
            </w:pPr>
            <w:r>
              <w:rPr>
                <w:b w:val="0"/>
                <w:iCs/>
                <w:sz w:val="24"/>
              </w:rPr>
              <w:t>N/A</w:t>
            </w:r>
          </w:p>
        </w:tc>
        <w:tc>
          <w:tcPr>
            <w:tcW w:w="1073" w:type="dxa"/>
          </w:tcPr>
          <w:p w14:paraId="2C4A7CC7" w14:textId="478EF0DF" w:rsidR="008E43C3" w:rsidRDefault="008E43C3" w:rsidP="00A144D3">
            <w:pPr>
              <w:pStyle w:val="Title"/>
              <w:jc w:val="left"/>
              <w:rPr>
                <w:b w:val="0"/>
                <w:iCs/>
                <w:sz w:val="24"/>
              </w:rPr>
            </w:pPr>
            <w:r>
              <w:rPr>
                <w:b w:val="0"/>
                <w:iCs/>
                <w:sz w:val="24"/>
              </w:rPr>
              <w:t>N/A</w:t>
            </w:r>
          </w:p>
        </w:tc>
        <w:tc>
          <w:tcPr>
            <w:tcW w:w="2894" w:type="dxa"/>
          </w:tcPr>
          <w:p w14:paraId="40A1B4D6" w14:textId="4F5E2A68" w:rsidR="008E43C3" w:rsidRDefault="008E43C3" w:rsidP="00A144D3">
            <w:pPr>
              <w:pStyle w:val="Title"/>
              <w:jc w:val="left"/>
              <w:rPr>
                <w:b w:val="0"/>
                <w:iCs/>
                <w:sz w:val="24"/>
              </w:rPr>
            </w:pPr>
            <w:r>
              <w:rPr>
                <w:b w:val="0"/>
                <w:iCs/>
                <w:sz w:val="24"/>
              </w:rPr>
              <w:t xml:space="preserve">Various (will be used to cover any gaps due to curvature near handle and the </w:t>
            </w:r>
            <w:proofErr w:type="gramStart"/>
            <w:r>
              <w:rPr>
                <w:b w:val="0"/>
                <w:iCs/>
                <w:sz w:val="24"/>
              </w:rPr>
              <w:t>right hand</w:t>
            </w:r>
            <w:proofErr w:type="gramEnd"/>
            <w:r>
              <w:rPr>
                <w:b w:val="0"/>
                <w:iCs/>
                <w:sz w:val="24"/>
              </w:rPr>
              <w:t xml:space="preserve"> side of the Ship </w:t>
            </w:r>
            <w:r w:rsidR="000A2F04">
              <w:rPr>
                <w:b w:val="0"/>
                <w:iCs/>
                <w:sz w:val="24"/>
              </w:rPr>
              <w:t>b</w:t>
            </w:r>
            <w:r>
              <w:rPr>
                <w:b w:val="0"/>
                <w:iCs/>
                <w:sz w:val="24"/>
              </w:rPr>
              <w:t>oard</w:t>
            </w:r>
            <w:r w:rsidR="00902CC7">
              <w:rPr>
                <w:b w:val="0"/>
                <w:iCs/>
                <w:sz w:val="24"/>
              </w:rPr>
              <w:t>. Will also be used to cover areas where the sheet acrylic is not covering.</w:t>
            </w:r>
          </w:p>
        </w:tc>
        <w:tc>
          <w:tcPr>
            <w:tcW w:w="1710" w:type="dxa"/>
          </w:tcPr>
          <w:p w14:paraId="16A347B7" w14:textId="7A159CD1" w:rsidR="008E43C3" w:rsidRDefault="008E43C3" w:rsidP="00A144D3">
            <w:pPr>
              <w:pStyle w:val="Title"/>
              <w:numPr>
                <w:ilvl w:val="0"/>
                <w:numId w:val="16"/>
              </w:numPr>
              <w:jc w:val="left"/>
              <w:rPr>
                <w:b w:val="0"/>
                <w:iCs/>
                <w:sz w:val="24"/>
              </w:rPr>
            </w:pPr>
            <w:r>
              <w:rPr>
                <w:b w:val="0"/>
                <w:iCs/>
                <w:sz w:val="24"/>
              </w:rPr>
              <w:t>3D Printing (BIDC and ECE Shop)</w:t>
            </w:r>
          </w:p>
        </w:tc>
        <w:tc>
          <w:tcPr>
            <w:tcW w:w="2205" w:type="dxa"/>
          </w:tcPr>
          <w:p w14:paraId="11030662" w14:textId="185BBFBE" w:rsidR="008E43C3" w:rsidRDefault="008E43C3" w:rsidP="00A144D3">
            <w:pPr>
              <w:pStyle w:val="Title"/>
              <w:jc w:val="left"/>
              <w:rPr>
                <w:b w:val="0"/>
                <w:iCs/>
                <w:sz w:val="24"/>
              </w:rPr>
            </w:pPr>
            <w:r>
              <w:rPr>
                <w:b w:val="0"/>
                <w:iCs/>
                <w:sz w:val="24"/>
              </w:rPr>
              <w:t>N/A</w:t>
            </w:r>
          </w:p>
        </w:tc>
      </w:tr>
    </w:tbl>
    <w:p w14:paraId="50A3027F" w14:textId="77777777" w:rsidR="00FD4352" w:rsidRDefault="00FD4352" w:rsidP="00527BCA">
      <w:pPr>
        <w:pStyle w:val="Title"/>
        <w:jc w:val="left"/>
        <w:rPr>
          <w:b w:val="0"/>
          <w:iCs/>
          <w:sz w:val="24"/>
        </w:rPr>
      </w:pPr>
    </w:p>
    <w:p w14:paraId="5836E248" w14:textId="77777777" w:rsidR="00CB170F" w:rsidRDefault="00CB170F" w:rsidP="00527BCA">
      <w:pPr>
        <w:pStyle w:val="Title"/>
        <w:jc w:val="left"/>
        <w:rPr>
          <w:bCs/>
          <w:iCs/>
          <w:sz w:val="24"/>
        </w:rPr>
      </w:pPr>
    </w:p>
    <w:p w14:paraId="5DFA8E21" w14:textId="77777777" w:rsidR="00CB170F" w:rsidRDefault="00CB170F" w:rsidP="00527BCA">
      <w:pPr>
        <w:pStyle w:val="Title"/>
        <w:jc w:val="left"/>
        <w:rPr>
          <w:bCs/>
          <w:iCs/>
          <w:sz w:val="24"/>
        </w:rPr>
      </w:pPr>
    </w:p>
    <w:p w14:paraId="4FC160BC" w14:textId="77777777" w:rsidR="00CB170F" w:rsidRDefault="00CB170F" w:rsidP="00527BCA">
      <w:pPr>
        <w:pStyle w:val="Title"/>
        <w:jc w:val="left"/>
        <w:rPr>
          <w:bCs/>
          <w:iCs/>
          <w:sz w:val="24"/>
        </w:rPr>
      </w:pPr>
    </w:p>
    <w:p w14:paraId="10A334A2" w14:textId="77777777" w:rsidR="00CB170F" w:rsidRDefault="00CB170F" w:rsidP="00527BCA">
      <w:pPr>
        <w:pStyle w:val="Title"/>
        <w:jc w:val="left"/>
        <w:rPr>
          <w:bCs/>
          <w:iCs/>
          <w:sz w:val="24"/>
        </w:rPr>
      </w:pPr>
    </w:p>
    <w:p w14:paraId="50D82F68" w14:textId="77777777" w:rsidR="00CB170F" w:rsidRDefault="00CB170F" w:rsidP="00527BCA">
      <w:pPr>
        <w:pStyle w:val="Title"/>
        <w:jc w:val="left"/>
        <w:rPr>
          <w:bCs/>
          <w:iCs/>
          <w:sz w:val="24"/>
        </w:rPr>
      </w:pPr>
    </w:p>
    <w:p w14:paraId="54CFC380" w14:textId="77777777" w:rsidR="00CB170F" w:rsidRDefault="00CB170F" w:rsidP="00527BCA">
      <w:pPr>
        <w:pStyle w:val="Title"/>
        <w:jc w:val="left"/>
        <w:rPr>
          <w:bCs/>
          <w:iCs/>
          <w:sz w:val="24"/>
        </w:rPr>
      </w:pPr>
    </w:p>
    <w:p w14:paraId="0FC11317" w14:textId="77777777" w:rsidR="00CB170F" w:rsidRDefault="00CB170F" w:rsidP="00527BCA">
      <w:pPr>
        <w:pStyle w:val="Title"/>
        <w:jc w:val="left"/>
        <w:rPr>
          <w:bCs/>
          <w:iCs/>
          <w:sz w:val="24"/>
        </w:rPr>
      </w:pPr>
    </w:p>
    <w:p w14:paraId="10BAAF8A" w14:textId="602FD51A" w:rsidR="00D2123C" w:rsidRDefault="00D2123C" w:rsidP="00527BCA">
      <w:pPr>
        <w:pStyle w:val="Title"/>
        <w:jc w:val="left"/>
        <w:rPr>
          <w:bCs/>
          <w:iCs/>
          <w:sz w:val="24"/>
        </w:rPr>
      </w:pPr>
      <w:r w:rsidRPr="00D2123C">
        <w:rPr>
          <w:bCs/>
          <w:iCs/>
          <w:sz w:val="24"/>
        </w:rPr>
        <w:lastRenderedPageBreak/>
        <w:t xml:space="preserve">2.2 </w:t>
      </w:r>
      <w:r w:rsidR="00FD4352" w:rsidRPr="00D2123C">
        <w:rPr>
          <w:bCs/>
          <w:iCs/>
          <w:sz w:val="24"/>
        </w:rPr>
        <w:t xml:space="preserve">Boat Specifications </w:t>
      </w:r>
    </w:p>
    <w:p w14:paraId="260F2827" w14:textId="77777777" w:rsidR="00A80074" w:rsidRPr="00D2123C" w:rsidRDefault="00A80074" w:rsidP="00527BCA">
      <w:pPr>
        <w:pStyle w:val="Title"/>
        <w:jc w:val="left"/>
        <w:rPr>
          <w:bCs/>
          <w:iCs/>
          <w:sz w:val="24"/>
        </w:rPr>
      </w:pPr>
    </w:p>
    <w:tbl>
      <w:tblPr>
        <w:tblW w:w="11194" w:type="dxa"/>
        <w:tblInd w:w="-498"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3526"/>
        <w:gridCol w:w="3832"/>
        <w:gridCol w:w="3836"/>
      </w:tblGrid>
      <w:tr w:rsidR="00D2123C" w:rsidRPr="00D2123C" w14:paraId="40282EA3" w14:textId="77777777" w:rsidTr="00D2123C">
        <w:trPr>
          <w:trHeight w:val="231"/>
        </w:trPr>
        <w:tc>
          <w:tcPr>
            <w:tcW w:w="3526" w:type="dxa"/>
            <w:shd w:val="clear" w:color="auto" w:fill="auto"/>
            <w:tcMar>
              <w:top w:w="72" w:type="dxa"/>
              <w:left w:w="144" w:type="dxa"/>
              <w:bottom w:w="72" w:type="dxa"/>
              <w:right w:w="144" w:type="dxa"/>
            </w:tcMar>
            <w:hideMark/>
          </w:tcPr>
          <w:p w14:paraId="724C9DB6" w14:textId="77777777" w:rsidR="00FD4352" w:rsidRPr="00FD4352" w:rsidRDefault="00FD4352" w:rsidP="00FD4352">
            <w:pPr>
              <w:pStyle w:val="Title"/>
              <w:jc w:val="left"/>
              <w:rPr>
                <w:iCs/>
                <w:sz w:val="24"/>
                <w:szCs w:val="18"/>
              </w:rPr>
            </w:pPr>
            <w:r w:rsidRPr="00FD4352">
              <w:rPr>
                <w:bCs/>
                <w:iCs/>
                <w:sz w:val="24"/>
                <w:szCs w:val="18"/>
                <w:u w:val="single"/>
              </w:rPr>
              <w:t>Number of Boat Pegs</w:t>
            </w:r>
          </w:p>
        </w:tc>
        <w:tc>
          <w:tcPr>
            <w:tcW w:w="3832" w:type="dxa"/>
            <w:shd w:val="clear" w:color="auto" w:fill="auto"/>
            <w:tcMar>
              <w:top w:w="72" w:type="dxa"/>
              <w:left w:w="144" w:type="dxa"/>
              <w:bottom w:w="72" w:type="dxa"/>
              <w:right w:w="144" w:type="dxa"/>
            </w:tcMar>
            <w:hideMark/>
          </w:tcPr>
          <w:p w14:paraId="004B3506" w14:textId="77777777" w:rsidR="00FD4352" w:rsidRPr="00FD4352" w:rsidRDefault="00FD4352" w:rsidP="00FD4352">
            <w:pPr>
              <w:pStyle w:val="Title"/>
              <w:jc w:val="left"/>
              <w:rPr>
                <w:iCs/>
                <w:sz w:val="24"/>
                <w:szCs w:val="18"/>
              </w:rPr>
            </w:pPr>
            <w:r w:rsidRPr="00FD4352">
              <w:rPr>
                <w:bCs/>
                <w:iCs/>
                <w:sz w:val="24"/>
                <w:szCs w:val="18"/>
                <w:u w:val="single"/>
              </w:rPr>
              <w:t>Total Size (l, w)</w:t>
            </w:r>
          </w:p>
        </w:tc>
        <w:tc>
          <w:tcPr>
            <w:tcW w:w="3836" w:type="dxa"/>
            <w:shd w:val="clear" w:color="auto" w:fill="auto"/>
            <w:tcMar>
              <w:top w:w="72" w:type="dxa"/>
              <w:left w:w="144" w:type="dxa"/>
              <w:bottom w:w="72" w:type="dxa"/>
              <w:right w:w="144" w:type="dxa"/>
            </w:tcMar>
            <w:hideMark/>
          </w:tcPr>
          <w:p w14:paraId="603DDBDA" w14:textId="77777777" w:rsidR="00FD4352" w:rsidRPr="00FD4352" w:rsidRDefault="00FD4352" w:rsidP="00FD4352">
            <w:pPr>
              <w:pStyle w:val="Title"/>
              <w:jc w:val="left"/>
              <w:rPr>
                <w:iCs/>
                <w:sz w:val="24"/>
                <w:szCs w:val="18"/>
              </w:rPr>
            </w:pPr>
            <w:r w:rsidRPr="00FD4352">
              <w:rPr>
                <w:bCs/>
                <w:iCs/>
                <w:sz w:val="24"/>
                <w:szCs w:val="18"/>
                <w:u w:val="single"/>
              </w:rPr>
              <w:t>Boat Peg Coordinates*</w:t>
            </w:r>
          </w:p>
        </w:tc>
      </w:tr>
      <w:tr w:rsidR="00D2123C" w:rsidRPr="00D2123C" w14:paraId="76BB6BF8" w14:textId="77777777" w:rsidTr="00D2123C">
        <w:trPr>
          <w:trHeight w:val="467"/>
        </w:trPr>
        <w:tc>
          <w:tcPr>
            <w:tcW w:w="3526" w:type="dxa"/>
            <w:shd w:val="clear" w:color="auto" w:fill="auto"/>
            <w:tcMar>
              <w:top w:w="72" w:type="dxa"/>
              <w:left w:w="144" w:type="dxa"/>
              <w:bottom w:w="72" w:type="dxa"/>
              <w:right w:w="144" w:type="dxa"/>
            </w:tcMar>
            <w:hideMark/>
          </w:tcPr>
          <w:p w14:paraId="1D153839" w14:textId="77777777" w:rsidR="00FD4352" w:rsidRPr="00D2123C" w:rsidRDefault="00FD4352" w:rsidP="00D2123C">
            <w:pPr>
              <w:pStyle w:val="Title"/>
              <w:rPr>
                <w:b w:val="0"/>
                <w:bCs/>
                <w:iCs/>
                <w:sz w:val="24"/>
                <w:szCs w:val="18"/>
              </w:rPr>
            </w:pPr>
            <w:r w:rsidRPr="00FD4352">
              <w:rPr>
                <w:b w:val="0"/>
                <w:bCs/>
                <w:iCs/>
                <w:sz w:val="24"/>
                <w:szCs w:val="18"/>
              </w:rPr>
              <w:t>2</w:t>
            </w:r>
          </w:p>
          <w:p w14:paraId="6091EF6A" w14:textId="7B823536" w:rsidR="00D2123C" w:rsidRPr="00FD4352" w:rsidRDefault="00D2123C" w:rsidP="00D2123C">
            <w:pPr>
              <w:pStyle w:val="Title"/>
              <w:rPr>
                <w:b w:val="0"/>
                <w:bCs/>
                <w:iCs/>
                <w:sz w:val="24"/>
                <w:szCs w:val="18"/>
              </w:rPr>
            </w:pPr>
            <w:r w:rsidRPr="00D2123C">
              <w:rPr>
                <w:b w:val="0"/>
                <w:bCs/>
                <w:iCs/>
                <w:noProof/>
                <w:sz w:val="24"/>
                <w:szCs w:val="18"/>
              </w:rPr>
              <w:drawing>
                <wp:inline distT="0" distB="0" distL="0" distR="0" wp14:anchorId="4D40621C" wp14:editId="1A4D966F">
                  <wp:extent cx="1516380" cy="799173"/>
                  <wp:effectExtent l="0" t="0" r="762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34178" cy="808553"/>
                          </a:xfrm>
                          <a:prstGeom prst="rect">
                            <a:avLst/>
                          </a:prstGeom>
                        </pic:spPr>
                      </pic:pic>
                    </a:graphicData>
                  </a:graphic>
                </wp:inline>
              </w:drawing>
            </w:r>
          </w:p>
        </w:tc>
        <w:tc>
          <w:tcPr>
            <w:tcW w:w="3832" w:type="dxa"/>
            <w:shd w:val="clear" w:color="auto" w:fill="auto"/>
            <w:tcMar>
              <w:top w:w="72" w:type="dxa"/>
              <w:left w:w="144" w:type="dxa"/>
              <w:bottom w:w="72" w:type="dxa"/>
              <w:right w:w="144" w:type="dxa"/>
            </w:tcMar>
            <w:hideMark/>
          </w:tcPr>
          <w:p w14:paraId="599AAB4B" w14:textId="77777777" w:rsidR="00FD4352" w:rsidRPr="00FD4352" w:rsidRDefault="00FD4352" w:rsidP="00D2123C">
            <w:pPr>
              <w:pStyle w:val="Title"/>
              <w:rPr>
                <w:b w:val="0"/>
                <w:bCs/>
                <w:iCs/>
                <w:sz w:val="24"/>
                <w:szCs w:val="18"/>
              </w:rPr>
            </w:pPr>
            <w:r w:rsidRPr="00FD4352">
              <w:rPr>
                <w:b w:val="0"/>
                <w:bCs/>
                <w:iCs/>
                <w:sz w:val="24"/>
                <w:szCs w:val="18"/>
              </w:rPr>
              <w:t>2in x 1in</w:t>
            </w:r>
          </w:p>
        </w:tc>
        <w:tc>
          <w:tcPr>
            <w:tcW w:w="3836" w:type="dxa"/>
            <w:shd w:val="clear" w:color="auto" w:fill="auto"/>
            <w:tcMar>
              <w:top w:w="72" w:type="dxa"/>
              <w:left w:w="144" w:type="dxa"/>
              <w:bottom w:w="72" w:type="dxa"/>
              <w:right w:w="144" w:type="dxa"/>
            </w:tcMar>
            <w:hideMark/>
          </w:tcPr>
          <w:p w14:paraId="1DAA4AC5" w14:textId="77777777" w:rsidR="00FD4352" w:rsidRPr="00FD4352" w:rsidRDefault="00FD4352" w:rsidP="00D2123C">
            <w:pPr>
              <w:pStyle w:val="Title"/>
              <w:rPr>
                <w:b w:val="0"/>
                <w:bCs/>
                <w:iCs/>
                <w:sz w:val="24"/>
                <w:szCs w:val="18"/>
              </w:rPr>
            </w:pPr>
            <w:r w:rsidRPr="00FD4352">
              <w:rPr>
                <w:b w:val="0"/>
                <w:bCs/>
                <w:iCs/>
                <w:sz w:val="24"/>
                <w:szCs w:val="18"/>
              </w:rPr>
              <w:t>(0.5in, 0.5in)</w:t>
            </w:r>
          </w:p>
          <w:p w14:paraId="290317F9" w14:textId="77777777" w:rsidR="00FD4352" w:rsidRPr="00FD4352" w:rsidRDefault="00FD4352" w:rsidP="00D2123C">
            <w:pPr>
              <w:pStyle w:val="Title"/>
              <w:rPr>
                <w:b w:val="0"/>
                <w:bCs/>
                <w:iCs/>
                <w:sz w:val="24"/>
                <w:szCs w:val="18"/>
              </w:rPr>
            </w:pPr>
            <w:r w:rsidRPr="00FD4352">
              <w:rPr>
                <w:b w:val="0"/>
                <w:bCs/>
                <w:iCs/>
                <w:sz w:val="24"/>
                <w:szCs w:val="18"/>
              </w:rPr>
              <w:t>(0.5in, 1.5in)</w:t>
            </w:r>
          </w:p>
        </w:tc>
      </w:tr>
      <w:tr w:rsidR="00D2123C" w:rsidRPr="00D2123C" w14:paraId="6F871875" w14:textId="77777777" w:rsidTr="00D2123C">
        <w:trPr>
          <w:trHeight w:val="694"/>
        </w:trPr>
        <w:tc>
          <w:tcPr>
            <w:tcW w:w="3526" w:type="dxa"/>
            <w:shd w:val="clear" w:color="auto" w:fill="auto"/>
            <w:tcMar>
              <w:top w:w="72" w:type="dxa"/>
              <w:left w:w="144" w:type="dxa"/>
              <w:bottom w:w="72" w:type="dxa"/>
              <w:right w:w="144" w:type="dxa"/>
            </w:tcMar>
            <w:hideMark/>
          </w:tcPr>
          <w:p w14:paraId="2A25599C" w14:textId="77777777" w:rsidR="00FD4352" w:rsidRPr="00D2123C" w:rsidRDefault="00FD4352" w:rsidP="00D2123C">
            <w:pPr>
              <w:pStyle w:val="Title"/>
              <w:rPr>
                <w:b w:val="0"/>
                <w:bCs/>
                <w:iCs/>
                <w:sz w:val="24"/>
                <w:szCs w:val="18"/>
              </w:rPr>
            </w:pPr>
            <w:r w:rsidRPr="00FD4352">
              <w:rPr>
                <w:b w:val="0"/>
                <w:bCs/>
                <w:iCs/>
                <w:sz w:val="24"/>
                <w:szCs w:val="18"/>
              </w:rPr>
              <w:t>3</w:t>
            </w:r>
          </w:p>
          <w:p w14:paraId="0F29F1FF" w14:textId="1D66FE4C" w:rsidR="00D2123C" w:rsidRPr="00FD4352" w:rsidRDefault="00D2123C" w:rsidP="00D2123C">
            <w:pPr>
              <w:pStyle w:val="Title"/>
              <w:rPr>
                <w:b w:val="0"/>
                <w:bCs/>
                <w:iCs/>
                <w:sz w:val="24"/>
                <w:szCs w:val="18"/>
              </w:rPr>
            </w:pPr>
            <w:r w:rsidRPr="00D2123C">
              <w:rPr>
                <w:b w:val="0"/>
                <w:bCs/>
                <w:iCs/>
                <w:noProof/>
                <w:sz w:val="24"/>
                <w:szCs w:val="18"/>
              </w:rPr>
              <w:drawing>
                <wp:inline distT="0" distB="0" distL="0" distR="0" wp14:anchorId="13365C1D" wp14:editId="1C0A46EE">
                  <wp:extent cx="1127760" cy="4795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38277" cy="484033"/>
                          </a:xfrm>
                          <a:prstGeom prst="rect">
                            <a:avLst/>
                          </a:prstGeom>
                        </pic:spPr>
                      </pic:pic>
                    </a:graphicData>
                  </a:graphic>
                </wp:inline>
              </w:drawing>
            </w:r>
          </w:p>
        </w:tc>
        <w:tc>
          <w:tcPr>
            <w:tcW w:w="3832" w:type="dxa"/>
            <w:shd w:val="clear" w:color="auto" w:fill="auto"/>
            <w:tcMar>
              <w:top w:w="72" w:type="dxa"/>
              <w:left w:w="144" w:type="dxa"/>
              <w:bottom w:w="72" w:type="dxa"/>
              <w:right w:w="144" w:type="dxa"/>
            </w:tcMar>
            <w:hideMark/>
          </w:tcPr>
          <w:p w14:paraId="57358280" w14:textId="77777777" w:rsidR="00FD4352" w:rsidRPr="00FD4352" w:rsidRDefault="00FD4352" w:rsidP="00D2123C">
            <w:pPr>
              <w:pStyle w:val="Title"/>
              <w:rPr>
                <w:b w:val="0"/>
                <w:bCs/>
                <w:iCs/>
                <w:sz w:val="24"/>
                <w:szCs w:val="18"/>
              </w:rPr>
            </w:pPr>
            <w:r w:rsidRPr="00FD4352">
              <w:rPr>
                <w:b w:val="0"/>
                <w:bCs/>
                <w:iCs/>
                <w:sz w:val="24"/>
                <w:szCs w:val="18"/>
              </w:rPr>
              <w:t>3in x 1 in</w:t>
            </w:r>
          </w:p>
        </w:tc>
        <w:tc>
          <w:tcPr>
            <w:tcW w:w="3836" w:type="dxa"/>
            <w:shd w:val="clear" w:color="auto" w:fill="auto"/>
            <w:tcMar>
              <w:top w:w="72" w:type="dxa"/>
              <w:left w:w="144" w:type="dxa"/>
              <w:bottom w:w="72" w:type="dxa"/>
              <w:right w:w="144" w:type="dxa"/>
            </w:tcMar>
            <w:hideMark/>
          </w:tcPr>
          <w:p w14:paraId="3ADC518D" w14:textId="77777777" w:rsidR="00FD4352" w:rsidRPr="00FD4352" w:rsidRDefault="00FD4352" w:rsidP="00D2123C">
            <w:pPr>
              <w:pStyle w:val="Title"/>
              <w:rPr>
                <w:b w:val="0"/>
                <w:bCs/>
                <w:iCs/>
                <w:sz w:val="24"/>
                <w:szCs w:val="18"/>
              </w:rPr>
            </w:pPr>
            <w:r w:rsidRPr="00FD4352">
              <w:rPr>
                <w:b w:val="0"/>
                <w:bCs/>
                <w:iCs/>
                <w:sz w:val="24"/>
                <w:szCs w:val="18"/>
              </w:rPr>
              <w:t>(0.5in, 0.5in)</w:t>
            </w:r>
          </w:p>
          <w:p w14:paraId="31315B06" w14:textId="77777777" w:rsidR="00FD4352" w:rsidRPr="00FD4352" w:rsidRDefault="00FD4352" w:rsidP="00D2123C">
            <w:pPr>
              <w:pStyle w:val="Title"/>
              <w:rPr>
                <w:b w:val="0"/>
                <w:bCs/>
                <w:iCs/>
                <w:sz w:val="24"/>
                <w:szCs w:val="18"/>
              </w:rPr>
            </w:pPr>
            <w:r w:rsidRPr="00FD4352">
              <w:rPr>
                <w:b w:val="0"/>
                <w:bCs/>
                <w:iCs/>
                <w:sz w:val="24"/>
                <w:szCs w:val="18"/>
              </w:rPr>
              <w:t>(0.5in, 1.5in)</w:t>
            </w:r>
          </w:p>
          <w:p w14:paraId="4D7DD5FD" w14:textId="77777777" w:rsidR="00FD4352" w:rsidRPr="00FD4352" w:rsidRDefault="00FD4352" w:rsidP="00D2123C">
            <w:pPr>
              <w:pStyle w:val="Title"/>
              <w:rPr>
                <w:b w:val="0"/>
                <w:bCs/>
                <w:iCs/>
                <w:sz w:val="24"/>
                <w:szCs w:val="18"/>
              </w:rPr>
            </w:pPr>
            <w:r w:rsidRPr="00FD4352">
              <w:rPr>
                <w:b w:val="0"/>
                <w:bCs/>
                <w:iCs/>
                <w:sz w:val="24"/>
                <w:szCs w:val="18"/>
              </w:rPr>
              <w:t>(0.5in, 2.5in)</w:t>
            </w:r>
          </w:p>
        </w:tc>
      </w:tr>
      <w:tr w:rsidR="00D2123C" w:rsidRPr="00D2123C" w14:paraId="4F1F2F94" w14:textId="77777777" w:rsidTr="00D2123C">
        <w:trPr>
          <w:trHeight w:val="925"/>
        </w:trPr>
        <w:tc>
          <w:tcPr>
            <w:tcW w:w="3526" w:type="dxa"/>
            <w:shd w:val="clear" w:color="auto" w:fill="auto"/>
            <w:tcMar>
              <w:top w:w="72" w:type="dxa"/>
              <w:left w:w="144" w:type="dxa"/>
              <w:bottom w:w="72" w:type="dxa"/>
              <w:right w:w="144" w:type="dxa"/>
            </w:tcMar>
            <w:hideMark/>
          </w:tcPr>
          <w:p w14:paraId="33892D77" w14:textId="77777777" w:rsidR="00FD4352" w:rsidRPr="00D2123C" w:rsidRDefault="00FD4352" w:rsidP="00D2123C">
            <w:pPr>
              <w:pStyle w:val="Title"/>
              <w:rPr>
                <w:b w:val="0"/>
                <w:bCs/>
                <w:iCs/>
                <w:sz w:val="24"/>
                <w:szCs w:val="18"/>
              </w:rPr>
            </w:pPr>
            <w:r w:rsidRPr="00FD4352">
              <w:rPr>
                <w:b w:val="0"/>
                <w:bCs/>
                <w:iCs/>
                <w:sz w:val="24"/>
                <w:szCs w:val="18"/>
              </w:rPr>
              <w:t>4</w:t>
            </w:r>
          </w:p>
          <w:p w14:paraId="2CC240A2" w14:textId="29C69D76" w:rsidR="00D2123C" w:rsidRPr="00FD4352" w:rsidRDefault="00D2123C" w:rsidP="00D2123C">
            <w:pPr>
              <w:pStyle w:val="Title"/>
              <w:rPr>
                <w:b w:val="0"/>
                <w:bCs/>
                <w:iCs/>
                <w:sz w:val="24"/>
                <w:szCs w:val="18"/>
              </w:rPr>
            </w:pPr>
            <w:r w:rsidRPr="00D2123C">
              <w:rPr>
                <w:b w:val="0"/>
                <w:bCs/>
                <w:iCs/>
                <w:noProof/>
                <w:sz w:val="24"/>
                <w:szCs w:val="18"/>
              </w:rPr>
              <w:drawing>
                <wp:inline distT="0" distB="0" distL="0" distR="0" wp14:anchorId="43938E1C" wp14:editId="7A0EDAA4">
                  <wp:extent cx="1211580" cy="494197"/>
                  <wp:effectExtent l="0" t="0" r="762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V="1">
                            <a:off x="0" y="0"/>
                            <a:ext cx="1233689" cy="503215"/>
                          </a:xfrm>
                          <a:prstGeom prst="rect">
                            <a:avLst/>
                          </a:prstGeom>
                        </pic:spPr>
                      </pic:pic>
                    </a:graphicData>
                  </a:graphic>
                </wp:inline>
              </w:drawing>
            </w:r>
          </w:p>
        </w:tc>
        <w:tc>
          <w:tcPr>
            <w:tcW w:w="3832" w:type="dxa"/>
            <w:shd w:val="clear" w:color="auto" w:fill="auto"/>
            <w:tcMar>
              <w:top w:w="72" w:type="dxa"/>
              <w:left w:w="144" w:type="dxa"/>
              <w:bottom w:w="72" w:type="dxa"/>
              <w:right w:w="144" w:type="dxa"/>
            </w:tcMar>
            <w:hideMark/>
          </w:tcPr>
          <w:p w14:paraId="333651B5" w14:textId="77777777" w:rsidR="00FD4352" w:rsidRPr="00FD4352" w:rsidRDefault="00FD4352" w:rsidP="00D2123C">
            <w:pPr>
              <w:pStyle w:val="Title"/>
              <w:rPr>
                <w:b w:val="0"/>
                <w:bCs/>
                <w:iCs/>
                <w:sz w:val="24"/>
                <w:szCs w:val="18"/>
              </w:rPr>
            </w:pPr>
            <w:r w:rsidRPr="00FD4352">
              <w:rPr>
                <w:b w:val="0"/>
                <w:bCs/>
                <w:iCs/>
                <w:sz w:val="24"/>
                <w:szCs w:val="18"/>
              </w:rPr>
              <w:t>4in x 1 in</w:t>
            </w:r>
          </w:p>
        </w:tc>
        <w:tc>
          <w:tcPr>
            <w:tcW w:w="3836" w:type="dxa"/>
            <w:shd w:val="clear" w:color="auto" w:fill="auto"/>
            <w:tcMar>
              <w:top w:w="72" w:type="dxa"/>
              <w:left w:w="144" w:type="dxa"/>
              <w:bottom w:w="72" w:type="dxa"/>
              <w:right w:w="144" w:type="dxa"/>
            </w:tcMar>
            <w:hideMark/>
          </w:tcPr>
          <w:p w14:paraId="45E951D6" w14:textId="77777777" w:rsidR="00FD4352" w:rsidRPr="00FD4352" w:rsidRDefault="00FD4352" w:rsidP="00D2123C">
            <w:pPr>
              <w:pStyle w:val="Title"/>
              <w:rPr>
                <w:b w:val="0"/>
                <w:bCs/>
                <w:iCs/>
                <w:sz w:val="24"/>
                <w:szCs w:val="18"/>
              </w:rPr>
            </w:pPr>
            <w:r w:rsidRPr="00FD4352">
              <w:rPr>
                <w:b w:val="0"/>
                <w:bCs/>
                <w:iCs/>
                <w:sz w:val="24"/>
                <w:szCs w:val="18"/>
              </w:rPr>
              <w:t>(0.5in, 0.5in)</w:t>
            </w:r>
          </w:p>
          <w:p w14:paraId="22F56AB7" w14:textId="77777777" w:rsidR="00FD4352" w:rsidRPr="00FD4352" w:rsidRDefault="00FD4352" w:rsidP="00D2123C">
            <w:pPr>
              <w:pStyle w:val="Title"/>
              <w:rPr>
                <w:b w:val="0"/>
                <w:bCs/>
                <w:iCs/>
                <w:sz w:val="24"/>
                <w:szCs w:val="18"/>
              </w:rPr>
            </w:pPr>
            <w:r w:rsidRPr="00FD4352">
              <w:rPr>
                <w:b w:val="0"/>
                <w:bCs/>
                <w:iCs/>
                <w:sz w:val="24"/>
                <w:szCs w:val="18"/>
              </w:rPr>
              <w:t>(0.5in, 1.5in)</w:t>
            </w:r>
          </w:p>
          <w:p w14:paraId="3C0BBE81" w14:textId="77777777" w:rsidR="00FD4352" w:rsidRPr="00FD4352" w:rsidRDefault="00FD4352" w:rsidP="00D2123C">
            <w:pPr>
              <w:pStyle w:val="Title"/>
              <w:rPr>
                <w:b w:val="0"/>
                <w:bCs/>
                <w:iCs/>
                <w:sz w:val="24"/>
                <w:szCs w:val="18"/>
              </w:rPr>
            </w:pPr>
            <w:r w:rsidRPr="00FD4352">
              <w:rPr>
                <w:b w:val="0"/>
                <w:bCs/>
                <w:iCs/>
                <w:sz w:val="24"/>
                <w:szCs w:val="18"/>
              </w:rPr>
              <w:t>(0.5in, 2.5in)</w:t>
            </w:r>
          </w:p>
          <w:p w14:paraId="29983467" w14:textId="77777777" w:rsidR="00FD4352" w:rsidRPr="00FD4352" w:rsidRDefault="00FD4352" w:rsidP="00D2123C">
            <w:pPr>
              <w:pStyle w:val="Title"/>
              <w:rPr>
                <w:b w:val="0"/>
                <w:bCs/>
                <w:iCs/>
                <w:sz w:val="24"/>
                <w:szCs w:val="18"/>
              </w:rPr>
            </w:pPr>
            <w:r w:rsidRPr="00FD4352">
              <w:rPr>
                <w:b w:val="0"/>
                <w:bCs/>
                <w:iCs/>
                <w:sz w:val="24"/>
                <w:szCs w:val="18"/>
              </w:rPr>
              <w:t>(0.5in, 3.5in)</w:t>
            </w:r>
          </w:p>
        </w:tc>
      </w:tr>
      <w:tr w:rsidR="00D2123C" w:rsidRPr="00D2123C" w14:paraId="2C07BEAB" w14:textId="77777777" w:rsidTr="00D2123C">
        <w:trPr>
          <w:trHeight w:val="1162"/>
        </w:trPr>
        <w:tc>
          <w:tcPr>
            <w:tcW w:w="3526" w:type="dxa"/>
            <w:shd w:val="clear" w:color="auto" w:fill="auto"/>
            <w:tcMar>
              <w:top w:w="72" w:type="dxa"/>
              <w:left w:w="144" w:type="dxa"/>
              <w:bottom w:w="72" w:type="dxa"/>
              <w:right w:w="144" w:type="dxa"/>
            </w:tcMar>
            <w:hideMark/>
          </w:tcPr>
          <w:p w14:paraId="15AB41D0" w14:textId="66088AA6" w:rsidR="00D2123C" w:rsidRPr="00D2123C" w:rsidRDefault="00FD4352" w:rsidP="00D2123C">
            <w:pPr>
              <w:pStyle w:val="Title"/>
              <w:rPr>
                <w:b w:val="0"/>
                <w:bCs/>
                <w:iCs/>
                <w:sz w:val="24"/>
                <w:szCs w:val="18"/>
              </w:rPr>
            </w:pPr>
            <w:r w:rsidRPr="00FD4352">
              <w:rPr>
                <w:b w:val="0"/>
                <w:bCs/>
                <w:iCs/>
                <w:sz w:val="24"/>
                <w:szCs w:val="18"/>
              </w:rPr>
              <w:t>5</w:t>
            </w:r>
          </w:p>
          <w:p w14:paraId="7A712AA3" w14:textId="4DF1EBE3" w:rsidR="00D2123C" w:rsidRPr="00FD4352" w:rsidRDefault="00D2123C" w:rsidP="00D2123C">
            <w:pPr>
              <w:pStyle w:val="Title"/>
              <w:rPr>
                <w:b w:val="0"/>
                <w:bCs/>
                <w:iCs/>
                <w:sz w:val="24"/>
                <w:szCs w:val="18"/>
              </w:rPr>
            </w:pPr>
            <w:r w:rsidRPr="00D2123C">
              <w:rPr>
                <w:b w:val="0"/>
                <w:bCs/>
                <w:iCs/>
                <w:noProof/>
                <w:sz w:val="24"/>
                <w:szCs w:val="18"/>
              </w:rPr>
              <w:drawing>
                <wp:inline distT="0" distB="0" distL="0" distR="0" wp14:anchorId="54F34E03" wp14:editId="4764DD5B">
                  <wp:extent cx="1783080" cy="52019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53431" cy="540714"/>
                          </a:xfrm>
                          <a:prstGeom prst="rect">
                            <a:avLst/>
                          </a:prstGeom>
                        </pic:spPr>
                      </pic:pic>
                    </a:graphicData>
                  </a:graphic>
                </wp:inline>
              </w:drawing>
            </w:r>
          </w:p>
        </w:tc>
        <w:tc>
          <w:tcPr>
            <w:tcW w:w="3832" w:type="dxa"/>
            <w:shd w:val="clear" w:color="auto" w:fill="auto"/>
            <w:tcMar>
              <w:top w:w="72" w:type="dxa"/>
              <w:left w:w="144" w:type="dxa"/>
              <w:bottom w:w="72" w:type="dxa"/>
              <w:right w:w="144" w:type="dxa"/>
            </w:tcMar>
            <w:hideMark/>
          </w:tcPr>
          <w:p w14:paraId="627DA24E" w14:textId="77777777" w:rsidR="00FD4352" w:rsidRPr="00FD4352" w:rsidRDefault="00FD4352" w:rsidP="00D2123C">
            <w:pPr>
              <w:pStyle w:val="Title"/>
              <w:rPr>
                <w:b w:val="0"/>
                <w:bCs/>
                <w:iCs/>
                <w:sz w:val="24"/>
                <w:szCs w:val="18"/>
              </w:rPr>
            </w:pPr>
            <w:r w:rsidRPr="00FD4352">
              <w:rPr>
                <w:b w:val="0"/>
                <w:bCs/>
                <w:iCs/>
                <w:sz w:val="24"/>
                <w:szCs w:val="18"/>
              </w:rPr>
              <w:t>5in x 1 in</w:t>
            </w:r>
          </w:p>
        </w:tc>
        <w:tc>
          <w:tcPr>
            <w:tcW w:w="3836" w:type="dxa"/>
            <w:shd w:val="clear" w:color="auto" w:fill="auto"/>
            <w:tcMar>
              <w:top w:w="72" w:type="dxa"/>
              <w:left w:w="144" w:type="dxa"/>
              <w:bottom w:w="72" w:type="dxa"/>
              <w:right w:w="144" w:type="dxa"/>
            </w:tcMar>
            <w:hideMark/>
          </w:tcPr>
          <w:p w14:paraId="08C8642E" w14:textId="77777777" w:rsidR="00FD4352" w:rsidRPr="00FD4352" w:rsidRDefault="00FD4352" w:rsidP="00D2123C">
            <w:pPr>
              <w:pStyle w:val="Title"/>
              <w:rPr>
                <w:b w:val="0"/>
                <w:bCs/>
                <w:iCs/>
                <w:sz w:val="24"/>
                <w:szCs w:val="18"/>
              </w:rPr>
            </w:pPr>
            <w:r w:rsidRPr="00FD4352">
              <w:rPr>
                <w:b w:val="0"/>
                <w:bCs/>
                <w:iCs/>
                <w:sz w:val="24"/>
                <w:szCs w:val="18"/>
              </w:rPr>
              <w:t>(0.5in, 0.5in)</w:t>
            </w:r>
          </w:p>
          <w:p w14:paraId="0AB7E406" w14:textId="77777777" w:rsidR="00FD4352" w:rsidRPr="00FD4352" w:rsidRDefault="00FD4352" w:rsidP="00D2123C">
            <w:pPr>
              <w:pStyle w:val="Title"/>
              <w:rPr>
                <w:b w:val="0"/>
                <w:bCs/>
                <w:iCs/>
                <w:sz w:val="24"/>
                <w:szCs w:val="18"/>
              </w:rPr>
            </w:pPr>
            <w:r w:rsidRPr="00FD4352">
              <w:rPr>
                <w:b w:val="0"/>
                <w:bCs/>
                <w:iCs/>
                <w:sz w:val="24"/>
                <w:szCs w:val="18"/>
              </w:rPr>
              <w:t>(0.5in, 1.5in)</w:t>
            </w:r>
          </w:p>
          <w:p w14:paraId="4BB36D35" w14:textId="77777777" w:rsidR="00FD4352" w:rsidRPr="00FD4352" w:rsidRDefault="00FD4352" w:rsidP="00D2123C">
            <w:pPr>
              <w:pStyle w:val="Title"/>
              <w:rPr>
                <w:b w:val="0"/>
                <w:bCs/>
                <w:iCs/>
                <w:sz w:val="24"/>
                <w:szCs w:val="18"/>
              </w:rPr>
            </w:pPr>
            <w:r w:rsidRPr="00FD4352">
              <w:rPr>
                <w:b w:val="0"/>
                <w:bCs/>
                <w:iCs/>
                <w:sz w:val="24"/>
                <w:szCs w:val="18"/>
              </w:rPr>
              <w:t>(0.5in, 2.5in)</w:t>
            </w:r>
          </w:p>
          <w:p w14:paraId="3D71587B" w14:textId="77777777" w:rsidR="00FD4352" w:rsidRPr="00FD4352" w:rsidRDefault="00FD4352" w:rsidP="00D2123C">
            <w:pPr>
              <w:pStyle w:val="Title"/>
              <w:rPr>
                <w:b w:val="0"/>
                <w:bCs/>
                <w:iCs/>
                <w:sz w:val="24"/>
                <w:szCs w:val="18"/>
              </w:rPr>
            </w:pPr>
            <w:r w:rsidRPr="00FD4352">
              <w:rPr>
                <w:b w:val="0"/>
                <w:bCs/>
                <w:iCs/>
                <w:sz w:val="24"/>
                <w:szCs w:val="18"/>
              </w:rPr>
              <w:t>(0.5in, 3.5in)</w:t>
            </w:r>
          </w:p>
          <w:p w14:paraId="405C3270" w14:textId="77777777" w:rsidR="00FD4352" w:rsidRPr="00FD4352" w:rsidRDefault="00FD4352" w:rsidP="00D2123C">
            <w:pPr>
              <w:pStyle w:val="Title"/>
              <w:rPr>
                <w:b w:val="0"/>
                <w:bCs/>
                <w:iCs/>
                <w:sz w:val="24"/>
                <w:szCs w:val="18"/>
              </w:rPr>
            </w:pPr>
            <w:r w:rsidRPr="00FD4352">
              <w:rPr>
                <w:b w:val="0"/>
                <w:bCs/>
                <w:iCs/>
                <w:sz w:val="24"/>
                <w:szCs w:val="18"/>
              </w:rPr>
              <w:t>(0.5in, 4.5in)</w:t>
            </w:r>
          </w:p>
        </w:tc>
      </w:tr>
    </w:tbl>
    <w:p w14:paraId="5650FC31" w14:textId="2E7D74B3" w:rsidR="006A18CA" w:rsidRPr="00D2123C" w:rsidRDefault="00D2123C" w:rsidP="00D2123C">
      <w:pPr>
        <w:pStyle w:val="Title"/>
        <w:jc w:val="left"/>
        <w:rPr>
          <w:b w:val="0"/>
          <w:i/>
          <w:sz w:val="24"/>
        </w:rPr>
      </w:pPr>
      <w:r w:rsidRPr="00D2123C">
        <w:rPr>
          <w:b w:val="0"/>
          <w:i/>
          <w:sz w:val="24"/>
        </w:rPr>
        <w:t>*Using the 2-peg boat as an example, the bottom left coordinate of the grid represents (0in, 0in)</w:t>
      </w:r>
    </w:p>
    <w:p w14:paraId="7BE7C8F3" w14:textId="77777777" w:rsidR="006A18CA" w:rsidRDefault="006A18CA" w:rsidP="00527BCA">
      <w:pPr>
        <w:pStyle w:val="Title"/>
        <w:jc w:val="left"/>
        <w:rPr>
          <w:b w:val="0"/>
          <w:i/>
          <w:color w:val="FF0000"/>
          <w:sz w:val="24"/>
        </w:rPr>
      </w:pPr>
    </w:p>
    <w:p w14:paraId="0340BCE9" w14:textId="77777777" w:rsidR="006A18CA" w:rsidRDefault="006A18CA" w:rsidP="00527BCA">
      <w:pPr>
        <w:pStyle w:val="Title"/>
        <w:jc w:val="left"/>
        <w:rPr>
          <w:b w:val="0"/>
          <w:i/>
          <w:color w:val="FF0000"/>
          <w:sz w:val="24"/>
        </w:rPr>
      </w:pPr>
    </w:p>
    <w:p w14:paraId="0E50A0D1" w14:textId="4B254BC0" w:rsidR="001B5EAC" w:rsidRDefault="0061121B" w:rsidP="00527BCA">
      <w:pPr>
        <w:pStyle w:val="Title"/>
        <w:jc w:val="left"/>
        <w:rPr>
          <w:bCs/>
          <w:iCs/>
          <w:sz w:val="24"/>
        </w:rPr>
      </w:pPr>
      <w:r w:rsidRPr="0061121B">
        <w:rPr>
          <w:bCs/>
          <w:iCs/>
          <w:sz w:val="24"/>
        </w:rPr>
        <w:t xml:space="preserve">2.3 </w:t>
      </w:r>
      <w:bookmarkStart w:id="2" w:name="_Hlk83414608"/>
      <w:r w:rsidRPr="0061121B">
        <w:rPr>
          <w:bCs/>
          <w:iCs/>
          <w:sz w:val="24"/>
        </w:rPr>
        <w:t>General</w:t>
      </w:r>
      <w:r w:rsidR="006E14AE">
        <w:rPr>
          <w:bCs/>
          <w:iCs/>
          <w:sz w:val="24"/>
        </w:rPr>
        <w:t xml:space="preserve"> PCB/Attack and </w:t>
      </w:r>
      <w:proofErr w:type="gramStart"/>
      <w:r w:rsidR="006E14AE">
        <w:rPr>
          <w:bCs/>
          <w:iCs/>
          <w:sz w:val="24"/>
        </w:rPr>
        <w:t>Ship Board</w:t>
      </w:r>
      <w:proofErr w:type="gramEnd"/>
      <w:r w:rsidR="006E14AE">
        <w:rPr>
          <w:bCs/>
          <w:iCs/>
          <w:sz w:val="24"/>
        </w:rPr>
        <w:t xml:space="preserve"> Layout</w:t>
      </w:r>
      <w:r w:rsidR="001B5EAC">
        <w:rPr>
          <w:bCs/>
          <w:iCs/>
          <w:sz w:val="24"/>
        </w:rPr>
        <w:t>s</w:t>
      </w:r>
      <w:bookmarkEnd w:id="2"/>
    </w:p>
    <w:p w14:paraId="58B55A71" w14:textId="16140438" w:rsidR="00682E1A" w:rsidRDefault="004705ED" w:rsidP="00682E1A">
      <w:pPr>
        <w:pStyle w:val="Title"/>
        <w:keepNext/>
      </w:pPr>
      <w:r>
        <w:rPr>
          <w:noProof/>
        </w:rPr>
        <w:drawing>
          <wp:inline distT="0" distB="0" distL="0" distR="0" wp14:anchorId="5EAE6328" wp14:editId="631EE40D">
            <wp:extent cx="1885518" cy="2368920"/>
            <wp:effectExtent l="6033" t="0" r="6667" b="6668"/>
            <wp:docPr id="9" name="Picture 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indoo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6394" r="13911"/>
                    <a:stretch/>
                  </pic:blipFill>
                  <pic:spPr bwMode="auto">
                    <a:xfrm rot="5400000">
                      <a:off x="0" y="0"/>
                      <a:ext cx="1887326" cy="2371191"/>
                    </a:xfrm>
                    <a:prstGeom prst="rect">
                      <a:avLst/>
                    </a:prstGeom>
                    <a:noFill/>
                    <a:ln>
                      <a:noFill/>
                    </a:ln>
                    <a:extLst>
                      <a:ext uri="{53640926-AAD7-44D8-BBD7-CCE9431645EC}">
                        <a14:shadowObscured xmlns:a14="http://schemas.microsoft.com/office/drawing/2010/main"/>
                      </a:ext>
                    </a:extLst>
                  </pic:spPr>
                </pic:pic>
              </a:graphicData>
            </a:graphic>
          </wp:inline>
        </w:drawing>
      </w:r>
      <w:r w:rsidR="00682E1A">
        <w:rPr>
          <w:noProof/>
        </w:rPr>
        <w:drawing>
          <wp:inline distT="0" distB="0" distL="0" distR="0" wp14:anchorId="18F286F4" wp14:editId="7BCD879A">
            <wp:extent cx="1889404" cy="2100508"/>
            <wp:effectExtent l="8890" t="0" r="5715" b="5715"/>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3702" t="7846" r="11475" b="5960"/>
                    <a:stretch/>
                  </pic:blipFill>
                  <pic:spPr bwMode="auto">
                    <a:xfrm rot="5400000">
                      <a:off x="0" y="0"/>
                      <a:ext cx="1899543" cy="2111780"/>
                    </a:xfrm>
                    <a:prstGeom prst="rect">
                      <a:avLst/>
                    </a:prstGeom>
                    <a:noFill/>
                    <a:ln>
                      <a:noFill/>
                    </a:ln>
                    <a:extLst>
                      <a:ext uri="{53640926-AAD7-44D8-BBD7-CCE9431645EC}">
                        <a14:shadowObscured xmlns:a14="http://schemas.microsoft.com/office/drawing/2010/main"/>
                      </a:ext>
                    </a:extLst>
                  </pic:spPr>
                </pic:pic>
              </a:graphicData>
            </a:graphic>
          </wp:inline>
        </w:drawing>
      </w:r>
    </w:p>
    <w:p w14:paraId="79F397F6" w14:textId="2CAF8A8B" w:rsidR="004705ED" w:rsidRDefault="00682E1A" w:rsidP="00682E1A">
      <w:pPr>
        <w:pStyle w:val="Caption"/>
        <w:jc w:val="center"/>
        <w:rPr>
          <w:bCs/>
          <w:iCs w:val="0"/>
          <w:sz w:val="24"/>
        </w:rPr>
      </w:pPr>
      <w:r>
        <w:t xml:space="preserve">Figure </w:t>
      </w:r>
      <w:r w:rsidR="00932B0C">
        <w:fldChar w:fldCharType="begin"/>
      </w:r>
      <w:r w:rsidR="00932B0C">
        <w:instrText xml:space="preserve"> SEQ Figure \* ARABIC </w:instrText>
      </w:r>
      <w:r w:rsidR="00932B0C">
        <w:fldChar w:fldCharType="separate"/>
      </w:r>
      <w:r w:rsidR="00070530">
        <w:rPr>
          <w:noProof/>
        </w:rPr>
        <w:t>7</w:t>
      </w:r>
      <w:r w:rsidR="00932B0C">
        <w:rPr>
          <w:noProof/>
        </w:rPr>
        <w:fldChar w:fldCharType="end"/>
      </w:r>
      <w:r>
        <w:t>: Ordered Housing Unit</w:t>
      </w:r>
      <w:r w:rsidR="007E1076">
        <w:t xml:space="preserve"> for Prototyping</w:t>
      </w:r>
      <w:r w:rsidR="004705ED">
        <w:rPr>
          <w:bCs/>
          <w:iCs w:val="0"/>
          <w:sz w:val="24"/>
        </w:rPr>
        <w:tab/>
      </w:r>
    </w:p>
    <w:p w14:paraId="235CF809" w14:textId="40A42F76" w:rsidR="001B5EAC" w:rsidRDefault="001B5EAC" w:rsidP="001B5EAC"/>
    <w:p w14:paraId="75BD9290" w14:textId="3DFA5AEB" w:rsidR="001B5EAC" w:rsidRDefault="001B5EAC" w:rsidP="001B5EAC"/>
    <w:p w14:paraId="1F221B7D" w14:textId="77777777" w:rsidR="00070530" w:rsidRDefault="00B42C0A" w:rsidP="00070530">
      <w:pPr>
        <w:keepNext/>
        <w:jc w:val="center"/>
      </w:pPr>
      <w:r w:rsidRPr="00B42C0A">
        <w:rPr>
          <w:noProof/>
        </w:rPr>
        <w:lastRenderedPageBreak/>
        <w:drawing>
          <wp:inline distT="0" distB="0" distL="0" distR="0" wp14:anchorId="4A906D64" wp14:editId="412BEE40">
            <wp:extent cx="3901440" cy="3193262"/>
            <wp:effectExtent l="0" t="0" r="3810" b="762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1"/>
                    <a:stretch>
                      <a:fillRect/>
                    </a:stretch>
                  </pic:blipFill>
                  <pic:spPr>
                    <a:xfrm>
                      <a:off x="0" y="0"/>
                      <a:ext cx="3905094" cy="3196252"/>
                    </a:xfrm>
                    <a:prstGeom prst="rect">
                      <a:avLst/>
                    </a:prstGeom>
                  </pic:spPr>
                </pic:pic>
              </a:graphicData>
            </a:graphic>
          </wp:inline>
        </w:drawing>
      </w:r>
    </w:p>
    <w:p w14:paraId="487EB426" w14:textId="14941A72" w:rsidR="00B42C0A" w:rsidRPr="001B5EAC" w:rsidRDefault="00070530" w:rsidP="00070530">
      <w:pPr>
        <w:pStyle w:val="Caption"/>
        <w:jc w:val="center"/>
      </w:pPr>
      <w:r>
        <w:t xml:space="preserve">Figure </w:t>
      </w:r>
      <w:r w:rsidR="00932B0C">
        <w:fldChar w:fldCharType="begin"/>
      </w:r>
      <w:r w:rsidR="00932B0C">
        <w:instrText xml:space="preserve"> SEQ Figure \* ARABIC </w:instrText>
      </w:r>
      <w:r w:rsidR="00932B0C">
        <w:fldChar w:fldCharType="separate"/>
      </w:r>
      <w:r>
        <w:rPr>
          <w:noProof/>
        </w:rPr>
        <w:t>8</w:t>
      </w:r>
      <w:r w:rsidR="00932B0C">
        <w:rPr>
          <w:noProof/>
        </w:rPr>
        <w:fldChar w:fldCharType="end"/>
      </w:r>
      <w:r>
        <w:t xml:space="preserve">: </w:t>
      </w:r>
      <w:proofErr w:type="gramStart"/>
      <w:r>
        <w:t>Ship Board</w:t>
      </w:r>
      <w:proofErr w:type="gramEnd"/>
      <w:r>
        <w:t xml:space="preserve"> Modular Layout</w:t>
      </w:r>
    </w:p>
    <w:p w14:paraId="63441209" w14:textId="4574C13B" w:rsidR="0015165F" w:rsidRDefault="0015165F" w:rsidP="0015165F"/>
    <w:p w14:paraId="77A9F5AA" w14:textId="3FE9C034" w:rsidR="004705ED" w:rsidRDefault="004705ED" w:rsidP="007F53E6">
      <w:pPr>
        <w:pStyle w:val="Title"/>
        <w:jc w:val="left"/>
        <w:rPr>
          <w:bCs/>
          <w:iCs/>
          <w:sz w:val="24"/>
        </w:rPr>
      </w:pPr>
    </w:p>
    <w:p w14:paraId="3935E1FC" w14:textId="77777777" w:rsidR="00B42C0A" w:rsidRDefault="00B42C0A" w:rsidP="00341D16">
      <w:pPr>
        <w:pStyle w:val="Title"/>
      </w:pPr>
    </w:p>
    <w:p w14:paraId="7D8C9B89" w14:textId="77777777" w:rsidR="00070530" w:rsidRDefault="00B42C0A" w:rsidP="00070530">
      <w:pPr>
        <w:pStyle w:val="Title"/>
        <w:keepNext/>
      </w:pPr>
      <w:r w:rsidRPr="00B42C0A">
        <w:rPr>
          <w:noProof/>
        </w:rPr>
        <w:drawing>
          <wp:inline distT="0" distB="0" distL="0" distR="0" wp14:anchorId="1C4C968F" wp14:editId="3E6E1A18">
            <wp:extent cx="3783330" cy="3080827"/>
            <wp:effectExtent l="0" t="0" r="7620" b="5715"/>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22"/>
                    <a:stretch>
                      <a:fillRect/>
                    </a:stretch>
                  </pic:blipFill>
                  <pic:spPr>
                    <a:xfrm>
                      <a:off x="0" y="0"/>
                      <a:ext cx="3789190" cy="3085599"/>
                    </a:xfrm>
                    <a:prstGeom prst="rect">
                      <a:avLst/>
                    </a:prstGeom>
                  </pic:spPr>
                </pic:pic>
              </a:graphicData>
            </a:graphic>
          </wp:inline>
        </w:drawing>
      </w:r>
    </w:p>
    <w:p w14:paraId="1637CB23" w14:textId="0612F9F2" w:rsidR="00070530" w:rsidRDefault="00070530" w:rsidP="00070530">
      <w:pPr>
        <w:pStyle w:val="Caption"/>
        <w:jc w:val="center"/>
      </w:pPr>
      <w:r>
        <w:t xml:space="preserve">Figure </w:t>
      </w:r>
      <w:r w:rsidR="00932B0C">
        <w:fldChar w:fldCharType="begin"/>
      </w:r>
      <w:r w:rsidR="00932B0C">
        <w:instrText xml:space="preserve"> SEQ Figure \* ARABIC </w:instrText>
      </w:r>
      <w:r w:rsidR="00932B0C">
        <w:fldChar w:fldCharType="separate"/>
      </w:r>
      <w:r>
        <w:rPr>
          <w:noProof/>
        </w:rPr>
        <w:t>9</w:t>
      </w:r>
      <w:r w:rsidR="00932B0C">
        <w:rPr>
          <w:noProof/>
        </w:rPr>
        <w:fldChar w:fldCharType="end"/>
      </w:r>
      <w:r>
        <w:t>: Attack Board Modular Layout</w:t>
      </w:r>
    </w:p>
    <w:p w14:paraId="7DF6349A" w14:textId="1AC7C992" w:rsidR="0006654F" w:rsidRPr="00341D16" w:rsidRDefault="006A18CA" w:rsidP="00341D16">
      <w:pPr>
        <w:pStyle w:val="Title"/>
        <w:rPr>
          <w:color w:val="000000"/>
          <w:sz w:val="24"/>
        </w:rPr>
      </w:pPr>
      <w:r w:rsidRPr="004705ED">
        <w:br w:type="page"/>
      </w:r>
      <w:r w:rsidRPr="00527BCA">
        <w:rPr>
          <w:color w:val="000000"/>
          <w:sz w:val="24"/>
        </w:rPr>
        <w:lastRenderedPageBreak/>
        <w:t xml:space="preserve">Appendix </w:t>
      </w:r>
      <w:r w:rsidR="00284432">
        <w:rPr>
          <w:color w:val="000000"/>
          <w:sz w:val="24"/>
        </w:rPr>
        <w:t>3</w:t>
      </w:r>
      <w:r w:rsidRPr="00527BCA">
        <w:rPr>
          <w:color w:val="000000"/>
          <w:sz w:val="24"/>
        </w:rPr>
        <w:t xml:space="preserve">:  </w:t>
      </w:r>
      <w:r>
        <w:rPr>
          <w:color w:val="000000"/>
          <w:sz w:val="24"/>
        </w:rPr>
        <w:t>PCB Footprint Layout</w:t>
      </w:r>
    </w:p>
    <w:p w14:paraId="1BB8AF3D" w14:textId="77777777" w:rsidR="0006654F" w:rsidRDefault="0006654F" w:rsidP="002C63AF">
      <w:pPr>
        <w:pStyle w:val="Title"/>
        <w:keepNext/>
        <w:spacing w:line="360" w:lineRule="auto"/>
      </w:pPr>
      <w:r w:rsidRPr="0006654F">
        <w:rPr>
          <w:b w:val="0"/>
          <w:i/>
          <w:noProof/>
          <w:color w:val="FF0000"/>
          <w:sz w:val="24"/>
        </w:rPr>
        <w:drawing>
          <wp:inline distT="0" distB="0" distL="0" distR="0" wp14:anchorId="52FD7F87" wp14:editId="59A78ED0">
            <wp:extent cx="5943600" cy="4907280"/>
            <wp:effectExtent l="0" t="0" r="0" b="7620"/>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a:blip r:embed="rId23"/>
                    <a:stretch>
                      <a:fillRect/>
                    </a:stretch>
                  </pic:blipFill>
                  <pic:spPr>
                    <a:xfrm>
                      <a:off x="0" y="0"/>
                      <a:ext cx="5943600" cy="4907280"/>
                    </a:xfrm>
                    <a:prstGeom prst="rect">
                      <a:avLst/>
                    </a:prstGeom>
                  </pic:spPr>
                </pic:pic>
              </a:graphicData>
            </a:graphic>
          </wp:inline>
        </w:drawing>
      </w:r>
    </w:p>
    <w:p w14:paraId="484EA1C2" w14:textId="7101592F" w:rsidR="0006654F" w:rsidRDefault="0006654F" w:rsidP="0006654F">
      <w:pPr>
        <w:pStyle w:val="Caption"/>
        <w:jc w:val="center"/>
        <w:rPr>
          <w:b/>
          <w:i w:val="0"/>
          <w:color w:val="FF0000"/>
          <w:sz w:val="24"/>
        </w:rPr>
      </w:pPr>
      <w:r>
        <w:t xml:space="preserve">Figure </w:t>
      </w:r>
      <w:r w:rsidR="00932B0C">
        <w:fldChar w:fldCharType="begin"/>
      </w:r>
      <w:r w:rsidR="00932B0C">
        <w:instrText xml:space="preserve"> SEQ Figure \* ARABIC </w:instrText>
      </w:r>
      <w:r w:rsidR="00932B0C">
        <w:fldChar w:fldCharType="separate"/>
      </w:r>
      <w:r w:rsidR="00070530">
        <w:rPr>
          <w:noProof/>
        </w:rPr>
        <w:t>10</w:t>
      </w:r>
      <w:r w:rsidR="00932B0C">
        <w:rPr>
          <w:noProof/>
        </w:rPr>
        <w:fldChar w:fldCharType="end"/>
      </w:r>
      <w:r>
        <w:t>: General PCB Layout (with board for reference)</w:t>
      </w:r>
    </w:p>
    <w:p w14:paraId="59E43CC1" w14:textId="23FB9FD1" w:rsidR="001A0A12" w:rsidRDefault="001A0A12" w:rsidP="00527BCA">
      <w:pPr>
        <w:pStyle w:val="Title"/>
        <w:jc w:val="left"/>
        <w:rPr>
          <w:b w:val="0"/>
          <w:i/>
          <w:color w:val="FF0000"/>
          <w:sz w:val="24"/>
        </w:rPr>
      </w:pPr>
    </w:p>
    <w:p w14:paraId="73435D0E" w14:textId="77777777" w:rsidR="00B53696" w:rsidRDefault="00B53696" w:rsidP="00FF2BA8">
      <w:pPr>
        <w:pStyle w:val="Title"/>
        <w:keepNext/>
      </w:pPr>
      <w:r w:rsidRPr="00B53696">
        <w:rPr>
          <w:b w:val="0"/>
          <w:i/>
          <w:noProof/>
          <w:color w:val="FF0000"/>
          <w:sz w:val="24"/>
        </w:rPr>
        <w:drawing>
          <wp:inline distT="0" distB="0" distL="0" distR="0" wp14:anchorId="02B6AADC" wp14:editId="31BB0D62">
            <wp:extent cx="5943600" cy="1196340"/>
            <wp:effectExtent l="0" t="0" r="0" b="3810"/>
            <wp:docPr id="14" name="Picture 14" descr="Chart, bubb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ubble chart&#10;&#10;Description automatically generated with medium confidence"/>
                    <pic:cNvPicPr/>
                  </pic:nvPicPr>
                  <pic:blipFill rotWithShape="1">
                    <a:blip r:embed="rId24"/>
                    <a:srcRect b="7466"/>
                    <a:stretch/>
                  </pic:blipFill>
                  <pic:spPr bwMode="auto">
                    <a:xfrm>
                      <a:off x="0" y="0"/>
                      <a:ext cx="5943600" cy="1196340"/>
                    </a:xfrm>
                    <a:prstGeom prst="rect">
                      <a:avLst/>
                    </a:prstGeom>
                    <a:ln>
                      <a:noFill/>
                    </a:ln>
                    <a:extLst>
                      <a:ext uri="{53640926-AAD7-44D8-BBD7-CCE9431645EC}">
                        <a14:shadowObscured xmlns:a14="http://schemas.microsoft.com/office/drawing/2010/main"/>
                      </a:ext>
                    </a:extLst>
                  </pic:spPr>
                </pic:pic>
              </a:graphicData>
            </a:graphic>
          </wp:inline>
        </w:drawing>
      </w:r>
    </w:p>
    <w:p w14:paraId="072ED764" w14:textId="7826B780" w:rsidR="001A0A12" w:rsidRDefault="00B53696" w:rsidP="00B53696">
      <w:pPr>
        <w:pStyle w:val="Caption"/>
        <w:jc w:val="center"/>
      </w:pPr>
      <w:r>
        <w:t xml:space="preserve">Figure </w:t>
      </w:r>
      <w:r w:rsidR="00932B0C">
        <w:fldChar w:fldCharType="begin"/>
      </w:r>
      <w:r w:rsidR="00932B0C">
        <w:instrText xml:space="preserve"> SEQ Figure \* ARABIC </w:instrText>
      </w:r>
      <w:r w:rsidR="00932B0C">
        <w:fldChar w:fldCharType="separate"/>
      </w:r>
      <w:r w:rsidR="00070530">
        <w:rPr>
          <w:noProof/>
        </w:rPr>
        <w:t>11</w:t>
      </w:r>
      <w:r w:rsidR="00932B0C">
        <w:rPr>
          <w:noProof/>
        </w:rPr>
        <w:fldChar w:fldCharType="end"/>
      </w:r>
      <w:r>
        <w:t>: Row PCB General Layout</w:t>
      </w:r>
    </w:p>
    <w:p w14:paraId="09FB1067" w14:textId="7FB0E27B" w:rsidR="00B53696" w:rsidRDefault="00B53696" w:rsidP="00B53696"/>
    <w:p w14:paraId="3FED8930" w14:textId="16B4BDB2" w:rsidR="00B53696" w:rsidRDefault="00B53696" w:rsidP="00B53696"/>
    <w:p w14:paraId="596FCC95" w14:textId="77777777" w:rsidR="00FF2BA8" w:rsidRDefault="00FF2BA8" w:rsidP="00FF2BA8">
      <w:pPr>
        <w:keepNext/>
        <w:jc w:val="center"/>
      </w:pPr>
    </w:p>
    <w:p w14:paraId="40D561FE" w14:textId="58D118C9" w:rsidR="00FF2BA8" w:rsidRDefault="00FF2BA8" w:rsidP="00FF2BA8">
      <w:pPr>
        <w:keepNext/>
        <w:jc w:val="center"/>
      </w:pPr>
      <w:r w:rsidRPr="00FF2BA8">
        <w:rPr>
          <w:noProof/>
        </w:rPr>
        <w:drawing>
          <wp:inline distT="0" distB="0" distL="0" distR="0" wp14:anchorId="72C32931" wp14:editId="4B3C0678">
            <wp:extent cx="2948940" cy="2221453"/>
            <wp:effectExtent l="0" t="0" r="3810" b="762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rotWithShape="1">
                    <a:blip r:embed="rId25"/>
                    <a:srcRect l="9731" r="2678"/>
                    <a:stretch/>
                  </pic:blipFill>
                  <pic:spPr bwMode="auto">
                    <a:xfrm>
                      <a:off x="0" y="0"/>
                      <a:ext cx="2953022" cy="2224528"/>
                    </a:xfrm>
                    <a:prstGeom prst="rect">
                      <a:avLst/>
                    </a:prstGeom>
                    <a:ln>
                      <a:noFill/>
                    </a:ln>
                    <a:extLst>
                      <a:ext uri="{53640926-AAD7-44D8-BBD7-CCE9431645EC}">
                        <a14:shadowObscured xmlns:a14="http://schemas.microsoft.com/office/drawing/2010/main"/>
                      </a:ext>
                    </a:extLst>
                  </pic:spPr>
                </pic:pic>
              </a:graphicData>
            </a:graphic>
          </wp:inline>
        </w:drawing>
      </w:r>
    </w:p>
    <w:p w14:paraId="68B0C623" w14:textId="77777777" w:rsidR="00FF2BA8" w:rsidRDefault="00FF2BA8" w:rsidP="00FF2BA8">
      <w:pPr>
        <w:keepNext/>
        <w:jc w:val="center"/>
      </w:pPr>
    </w:p>
    <w:p w14:paraId="2EDE258A" w14:textId="300805D7" w:rsidR="00B53696" w:rsidRPr="00B53696" w:rsidRDefault="00FF2BA8" w:rsidP="00FF2BA8">
      <w:pPr>
        <w:pStyle w:val="Caption"/>
        <w:jc w:val="center"/>
      </w:pPr>
      <w:r>
        <w:t xml:space="preserve">Figure </w:t>
      </w:r>
      <w:r w:rsidR="00932B0C">
        <w:fldChar w:fldCharType="begin"/>
      </w:r>
      <w:r w:rsidR="00932B0C">
        <w:instrText xml:space="preserve"> SEQ Figure \* ARABIC </w:instrText>
      </w:r>
      <w:r w:rsidR="00932B0C">
        <w:fldChar w:fldCharType="separate"/>
      </w:r>
      <w:r w:rsidR="00070530">
        <w:rPr>
          <w:noProof/>
        </w:rPr>
        <w:t>12</w:t>
      </w:r>
      <w:r w:rsidR="00932B0C">
        <w:rPr>
          <w:noProof/>
        </w:rPr>
        <w:fldChar w:fldCharType="end"/>
      </w:r>
      <w:r>
        <w:t>: Main PCB Layout</w:t>
      </w:r>
    </w:p>
    <w:p w14:paraId="325FAAE1" w14:textId="1B2B462B" w:rsidR="001A0A12" w:rsidRDefault="001A0A12" w:rsidP="00527BCA">
      <w:pPr>
        <w:pStyle w:val="Title"/>
        <w:jc w:val="left"/>
        <w:rPr>
          <w:b w:val="0"/>
          <w:i/>
          <w:color w:val="FF0000"/>
          <w:sz w:val="24"/>
        </w:rPr>
      </w:pPr>
    </w:p>
    <w:p w14:paraId="662F9D96" w14:textId="77777777" w:rsidR="001A0A12" w:rsidRDefault="001A0A12" w:rsidP="00527BCA">
      <w:pPr>
        <w:pStyle w:val="Title"/>
        <w:jc w:val="left"/>
        <w:rPr>
          <w:b w:val="0"/>
          <w:i/>
          <w:color w:val="FF0000"/>
          <w:sz w:val="24"/>
        </w:rPr>
      </w:pPr>
    </w:p>
    <w:p w14:paraId="6F33E299" w14:textId="2C238938" w:rsidR="006F3EAF" w:rsidRDefault="006F3EAF" w:rsidP="00527BCA">
      <w:pPr>
        <w:pStyle w:val="Title"/>
        <w:jc w:val="left"/>
        <w:rPr>
          <w:b w:val="0"/>
          <w:i/>
          <w:color w:val="FF0000"/>
          <w:sz w:val="24"/>
        </w:rPr>
      </w:pPr>
    </w:p>
    <w:p w14:paraId="6A5403C8" w14:textId="5DEDEAE6" w:rsidR="00341D16" w:rsidRDefault="00341D16" w:rsidP="00527BCA">
      <w:pPr>
        <w:pStyle w:val="Title"/>
        <w:jc w:val="left"/>
        <w:rPr>
          <w:b w:val="0"/>
          <w:iCs/>
          <w:sz w:val="24"/>
        </w:rPr>
      </w:pPr>
      <w:r>
        <w:rPr>
          <w:b w:val="0"/>
          <w:iCs/>
          <w:sz w:val="24"/>
        </w:rPr>
        <w:t xml:space="preserve">Our design incorporates the use of 2 different PCBs: the main PCB (Figure 10) and 16 Row PCBs (Figure 9). We will print 16 of the Row PCBs for each row in the Attack and Ship boards. The Attack board will not utilize the 4 breadboard holes placed in the center of each grid (and the sheet acrylic will not have holes drilled above the LEDs), however it is cheaper and facilitates the fabrication process to reuse the same PCB. </w:t>
      </w:r>
    </w:p>
    <w:p w14:paraId="0B5963BB" w14:textId="7F53BF2B" w:rsidR="00AF6D2D" w:rsidRDefault="00AF6D2D" w:rsidP="00527BCA">
      <w:pPr>
        <w:pStyle w:val="Title"/>
        <w:jc w:val="left"/>
        <w:rPr>
          <w:b w:val="0"/>
          <w:iCs/>
          <w:sz w:val="24"/>
        </w:rPr>
      </w:pPr>
    </w:p>
    <w:p w14:paraId="4AD9C457" w14:textId="69788898" w:rsidR="00AF6D2D" w:rsidRDefault="00AF6D2D" w:rsidP="00527BCA">
      <w:pPr>
        <w:pStyle w:val="Title"/>
        <w:jc w:val="left"/>
        <w:rPr>
          <w:b w:val="0"/>
          <w:iCs/>
          <w:sz w:val="24"/>
        </w:rPr>
      </w:pPr>
      <w:r>
        <w:rPr>
          <w:b w:val="0"/>
          <w:iCs/>
          <w:sz w:val="24"/>
        </w:rPr>
        <w:t xml:space="preserve">Each of the rows are “daisy-chained” together in order to stream the data lines between the LEDs, thus making them individually accessible. To connect the Attack rows to the Ship rows, we will use reinforced wires with some slack in them atop of the hinges to prevent </w:t>
      </w:r>
      <w:proofErr w:type="gramStart"/>
      <w:r>
        <w:rPr>
          <w:b w:val="0"/>
          <w:iCs/>
          <w:sz w:val="24"/>
        </w:rPr>
        <w:t>damage, and</w:t>
      </w:r>
      <w:proofErr w:type="gramEnd"/>
      <w:r>
        <w:rPr>
          <w:b w:val="0"/>
          <w:iCs/>
          <w:sz w:val="24"/>
        </w:rPr>
        <w:t xml:space="preserve"> allow for safe opening and closing of the board. There will be an 8:1 multiplexor on each Row PCB and on the Main PCB; the Row multiplexors will be used for the boat peg detection (from the four breadboard holes) and the Main multiplexor will be used to succinctly scan the rows by </w:t>
      </w:r>
      <w:proofErr w:type="spellStart"/>
      <w:r>
        <w:rPr>
          <w:b w:val="0"/>
          <w:iCs/>
          <w:sz w:val="24"/>
        </w:rPr>
        <w:t>muxing</w:t>
      </w:r>
      <w:proofErr w:type="spellEnd"/>
      <w:r>
        <w:rPr>
          <w:b w:val="0"/>
          <w:iCs/>
          <w:sz w:val="24"/>
        </w:rPr>
        <w:t xml:space="preserve"> down each of the Row multiplexor lines into one. </w:t>
      </w:r>
    </w:p>
    <w:p w14:paraId="501D18A4" w14:textId="07473B3A" w:rsidR="00AF6D2D" w:rsidRDefault="00AF6D2D" w:rsidP="00527BCA">
      <w:pPr>
        <w:pStyle w:val="Title"/>
        <w:jc w:val="left"/>
        <w:rPr>
          <w:b w:val="0"/>
          <w:iCs/>
          <w:sz w:val="24"/>
        </w:rPr>
      </w:pPr>
    </w:p>
    <w:p w14:paraId="52B7C5E9" w14:textId="3872342A" w:rsidR="00AF6D2D" w:rsidRDefault="00AF6D2D" w:rsidP="00527BCA">
      <w:pPr>
        <w:pStyle w:val="Title"/>
        <w:jc w:val="left"/>
        <w:rPr>
          <w:b w:val="0"/>
          <w:iCs/>
          <w:sz w:val="24"/>
        </w:rPr>
      </w:pPr>
      <w:r>
        <w:rPr>
          <w:b w:val="0"/>
          <w:iCs/>
          <w:sz w:val="24"/>
        </w:rPr>
        <w:t xml:space="preserve">The green space on the left-hand side of the Row PCB is to account for spacing requirements for connectivity: daisy-chain lines, multiplexor input/output and select lines, power, ground, etc. In addition to the green, the Row PCBs are slightly </w:t>
      </w:r>
      <w:r w:rsidR="00D14EE2">
        <w:rPr>
          <w:b w:val="0"/>
          <w:iCs/>
          <w:sz w:val="24"/>
        </w:rPr>
        <w:t xml:space="preserve">thinner than each of the grid lines to promote more space insurance for connectivity, specifically daisy-chaining. </w:t>
      </w:r>
    </w:p>
    <w:p w14:paraId="1047FB17" w14:textId="34784DF0" w:rsidR="00D14EE2" w:rsidRDefault="00D14EE2" w:rsidP="00527BCA">
      <w:pPr>
        <w:pStyle w:val="Title"/>
        <w:jc w:val="left"/>
        <w:rPr>
          <w:b w:val="0"/>
          <w:iCs/>
          <w:sz w:val="24"/>
        </w:rPr>
      </w:pPr>
    </w:p>
    <w:p w14:paraId="0652CCF4" w14:textId="34F6CCA0" w:rsidR="00D14EE2" w:rsidRPr="00341D16" w:rsidRDefault="00D14EE2" w:rsidP="00527BCA">
      <w:pPr>
        <w:pStyle w:val="Title"/>
        <w:jc w:val="left"/>
        <w:rPr>
          <w:b w:val="0"/>
          <w:iCs/>
          <w:sz w:val="24"/>
        </w:rPr>
      </w:pPr>
      <w:r>
        <w:rPr>
          <w:b w:val="0"/>
          <w:iCs/>
          <w:sz w:val="24"/>
        </w:rPr>
        <w:t xml:space="preserve">All PCBs will use standoffs above and below. We plan to drill holes into the briefcase and utilize standoffs to </w:t>
      </w:r>
      <w:r w:rsidR="008F62CA">
        <w:rPr>
          <w:b w:val="0"/>
          <w:iCs/>
          <w:sz w:val="24"/>
        </w:rPr>
        <w:t xml:space="preserve">secure each of the PCBs. Then, we will use standoffs on the tops of the PCBs to create separation, but once again security, to the acrylic sheet. Ultimately, this will ensure durability throughout gameplay and while placing and remove boats from the grid, and ultimately the PCBs. </w:t>
      </w:r>
    </w:p>
    <w:p w14:paraId="78F8823F" w14:textId="060EA820" w:rsidR="006F3EAF" w:rsidRPr="00527BCA" w:rsidRDefault="006F3EAF" w:rsidP="00567B79">
      <w:pPr>
        <w:pStyle w:val="Title"/>
        <w:jc w:val="left"/>
        <w:rPr>
          <w:b w:val="0"/>
          <w:i/>
          <w:color w:val="FF0000"/>
          <w:sz w:val="24"/>
        </w:rPr>
      </w:pPr>
    </w:p>
    <w:sectPr w:rsidR="006F3EAF" w:rsidRPr="00527BCA" w:rsidSect="006F0BB9">
      <w:headerReference w:type="default" r:id="rId26"/>
      <w:footerReference w:type="default" r:id="rId27"/>
      <w:headerReference w:type="first" r:id="rId28"/>
      <w:footerReference w:type="first" r:id="rId29"/>
      <w:pgSz w:w="12240" w:h="15840" w:code="1"/>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58770D" w14:textId="77777777" w:rsidR="00932B0C" w:rsidRDefault="00932B0C">
      <w:r>
        <w:separator/>
      </w:r>
    </w:p>
  </w:endnote>
  <w:endnote w:type="continuationSeparator" w:id="0">
    <w:p w14:paraId="3D158843" w14:textId="77777777" w:rsidR="00932B0C" w:rsidRDefault="00932B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702BF" w14:textId="77777777" w:rsidR="00922E17" w:rsidRDefault="00932B0C" w:rsidP="0052204C">
    <w:pPr>
      <w:pStyle w:val="Footer"/>
      <w:tabs>
        <w:tab w:val="clear" w:pos="4320"/>
        <w:tab w:val="clear" w:pos="8640"/>
        <w:tab w:val="center" w:pos="4680"/>
        <w:tab w:val="right" w:pos="9360"/>
      </w:tabs>
    </w:pPr>
    <w:hyperlink r:id="rId1" w:history="1">
      <w:r w:rsidR="006F0BB9" w:rsidRPr="0099612F">
        <w:rPr>
          <w:rStyle w:val="Hyperlink"/>
        </w:rPr>
        <w:t>https://engineering.purdue.edu/ece477</w:t>
      </w:r>
    </w:hyperlink>
    <w:r w:rsidR="006F0BB9">
      <w:t xml:space="preserve"> </w:t>
    </w:r>
    <w:r w:rsidR="006F0BB9">
      <w:tab/>
    </w:r>
    <w:r w:rsidR="006F0BB9">
      <w:tab/>
      <w:t xml:space="preserve">Page </w:t>
    </w:r>
    <w:r w:rsidR="006F0BB9">
      <w:rPr>
        <w:b/>
      </w:rPr>
      <w:fldChar w:fldCharType="begin"/>
    </w:r>
    <w:r w:rsidR="006F0BB9">
      <w:rPr>
        <w:b/>
      </w:rPr>
      <w:instrText xml:space="preserve"> PAGE  \* Arabic  \* MERGEFORMAT </w:instrText>
    </w:r>
    <w:r w:rsidR="006F0BB9">
      <w:rPr>
        <w:b/>
      </w:rPr>
      <w:fldChar w:fldCharType="separate"/>
    </w:r>
    <w:r w:rsidR="001F6FF8">
      <w:rPr>
        <w:b/>
        <w:noProof/>
      </w:rPr>
      <w:t>5</w:t>
    </w:r>
    <w:r w:rsidR="006F0BB9">
      <w:rPr>
        <w:b/>
      </w:rPr>
      <w:fldChar w:fldCharType="end"/>
    </w:r>
    <w:r w:rsidR="006F0BB9">
      <w:t xml:space="preserve"> of </w:t>
    </w:r>
    <w:r w:rsidR="006F0BB9">
      <w:rPr>
        <w:b/>
      </w:rPr>
      <w:fldChar w:fldCharType="begin"/>
    </w:r>
    <w:r w:rsidR="006F0BB9">
      <w:rPr>
        <w:b/>
      </w:rPr>
      <w:instrText xml:space="preserve"> NUMPAGES  \* Arabic  \* MERGEFORMAT </w:instrText>
    </w:r>
    <w:r w:rsidR="006F0BB9">
      <w:rPr>
        <w:b/>
      </w:rPr>
      <w:fldChar w:fldCharType="separate"/>
    </w:r>
    <w:r w:rsidR="001F6FF8">
      <w:rPr>
        <w:b/>
        <w:noProof/>
      </w:rPr>
      <w:t>5</w:t>
    </w:r>
    <w:r w:rsidR="006F0BB9">
      <w:rPr>
        <w: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5FF34" w14:textId="77777777" w:rsidR="006F0BB9" w:rsidRDefault="00932B0C" w:rsidP="006F0BB9">
    <w:pPr>
      <w:pStyle w:val="Footer"/>
      <w:jc w:val="both"/>
    </w:pPr>
    <w:hyperlink r:id="rId1" w:history="1">
      <w:r w:rsidR="006F0BB9" w:rsidRPr="0099612F">
        <w:rPr>
          <w:rStyle w:val="Hyperlink"/>
        </w:rPr>
        <w:t>https://engineering.purdue.edu/ece477</w:t>
      </w:r>
    </w:hyperlink>
    <w:r w:rsidR="006F0BB9">
      <w:t xml:space="preserve"> </w:t>
    </w:r>
    <w:r w:rsidR="006F0BB9">
      <w:tab/>
    </w:r>
    <w:r w:rsidR="006F0BB9">
      <w:tab/>
      <w:t xml:space="preserve">               Page </w:t>
    </w:r>
    <w:r w:rsidR="006F0BB9">
      <w:rPr>
        <w:b/>
      </w:rPr>
      <w:fldChar w:fldCharType="begin"/>
    </w:r>
    <w:r w:rsidR="006F0BB9">
      <w:rPr>
        <w:b/>
      </w:rPr>
      <w:instrText xml:space="preserve"> PAGE  \* Arabic  \* MERGEFORMAT </w:instrText>
    </w:r>
    <w:r w:rsidR="006F0BB9">
      <w:rPr>
        <w:b/>
      </w:rPr>
      <w:fldChar w:fldCharType="separate"/>
    </w:r>
    <w:r w:rsidR="001F6FF8">
      <w:rPr>
        <w:b/>
        <w:noProof/>
      </w:rPr>
      <w:t>1</w:t>
    </w:r>
    <w:r w:rsidR="006F0BB9">
      <w:rPr>
        <w:b/>
      </w:rPr>
      <w:fldChar w:fldCharType="end"/>
    </w:r>
    <w:r w:rsidR="006F0BB9">
      <w:t xml:space="preserve"> of </w:t>
    </w:r>
    <w:r w:rsidR="006F0BB9">
      <w:rPr>
        <w:b/>
      </w:rPr>
      <w:fldChar w:fldCharType="begin"/>
    </w:r>
    <w:r w:rsidR="006F0BB9">
      <w:rPr>
        <w:b/>
      </w:rPr>
      <w:instrText xml:space="preserve"> NUMPAGES  \* Arabic  \* MERGEFORMAT </w:instrText>
    </w:r>
    <w:r w:rsidR="006F0BB9">
      <w:rPr>
        <w:b/>
      </w:rPr>
      <w:fldChar w:fldCharType="separate"/>
    </w:r>
    <w:r w:rsidR="001F6FF8">
      <w:rPr>
        <w:b/>
        <w:noProof/>
      </w:rPr>
      <w:t>5</w:t>
    </w:r>
    <w:r w:rsidR="006F0BB9">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D2E0F" w14:textId="77777777" w:rsidR="00932B0C" w:rsidRDefault="00932B0C">
      <w:r>
        <w:separator/>
      </w:r>
    </w:p>
  </w:footnote>
  <w:footnote w:type="continuationSeparator" w:id="0">
    <w:p w14:paraId="25145AB9" w14:textId="77777777" w:rsidR="00932B0C" w:rsidRDefault="00932B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EBE08" w14:textId="77777777" w:rsidR="00922E17" w:rsidRDefault="00922E17" w:rsidP="003C7B0B">
    <w:pPr>
      <w:pStyle w:val="Header"/>
      <w:tabs>
        <w:tab w:val="clear" w:pos="4320"/>
        <w:tab w:val="clear" w:pos="8640"/>
        <w:tab w:val="center" w:pos="4680"/>
        <w:tab w:val="right" w:pos="9360"/>
        <w:tab w:val="right" w:pos="12960"/>
      </w:tabs>
    </w:pPr>
    <w:r>
      <w:t>ECE 477</w:t>
    </w:r>
    <w:r w:rsidR="006F0BB9">
      <w:t xml:space="preserve">: </w:t>
    </w:r>
    <w:r w:rsidRPr="006F0BB9">
      <w:t>Digital Systems Senior Design Project</w:t>
    </w:r>
    <w:r>
      <w:rPr>
        <w:i/>
      </w:rPr>
      <w:tab/>
    </w:r>
    <w:r w:rsidR="006F0BB9">
      <w:t>v1.0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8682C" w14:textId="0B3519BC" w:rsidR="00922E17" w:rsidRDefault="00922E17" w:rsidP="008A559D">
    <w:pPr>
      <w:pStyle w:val="Header"/>
      <w:tabs>
        <w:tab w:val="clear" w:pos="4320"/>
        <w:tab w:val="clear" w:pos="8640"/>
        <w:tab w:val="center" w:pos="4680"/>
        <w:tab w:val="right" w:pos="9360"/>
        <w:tab w:val="right" w:pos="12960"/>
      </w:tabs>
    </w:pPr>
    <w:r>
      <w:t>E</w:t>
    </w:r>
    <w:r w:rsidR="0045123F">
      <w:t xml:space="preserve">CE 477: </w:t>
    </w:r>
    <w:r w:rsidRPr="0045123F">
      <w:t>Digital Systems Senior Design Project</w:t>
    </w:r>
    <w:r>
      <w:rPr>
        <w:i/>
      </w:rPr>
      <w:tab/>
    </w:r>
    <w:r w:rsidR="00AA6D60">
      <w:t xml:space="preserve">Last Modified: </w:t>
    </w:r>
    <w:r w:rsidR="00AA6D60">
      <w:fldChar w:fldCharType="begin"/>
    </w:r>
    <w:r w:rsidR="00AA6D60">
      <w:instrText xml:space="preserve"> SAVEDATE  \@ "MM-dd-yyyy"  \* MERGEFORMAT </w:instrText>
    </w:r>
    <w:r w:rsidR="00AA6D60">
      <w:fldChar w:fldCharType="separate"/>
    </w:r>
    <w:r w:rsidR="00531A5A">
      <w:rPr>
        <w:noProof/>
      </w:rPr>
      <w:t>09-24-2021</w:t>
    </w:r>
    <w:r w:rsidR="00AA6D60">
      <w:fldChar w:fldCharType="end"/>
    </w:r>
  </w:p>
  <w:p w14:paraId="75D14DFA" w14:textId="77777777" w:rsidR="00922E17" w:rsidRDefault="00922E17" w:rsidP="0052204C">
    <w:pPr>
      <w:pStyle w:val="Header"/>
      <w:tabs>
        <w:tab w:val="clear" w:pos="4320"/>
        <w:tab w:val="clear" w:pos="8640"/>
        <w:tab w:val="center" w:pos="4680"/>
        <w:tab w:val="right" w:pos="93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3069F"/>
    <w:multiLevelType w:val="hybridMultilevel"/>
    <w:tmpl w:val="4D3441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DD7D7E"/>
    <w:multiLevelType w:val="multilevel"/>
    <w:tmpl w:val="A4F83EAA"/>
    <w:lvl w:ilvl="0">
      <w:start w:val="1"/>
      <w:numFmt w:val="bullet"/>
      <w:lvlText w:val=""/>
      <w:lvlJc w:val="left"/>
      <w:pPr>
        <w:tabs>
          <w:tab w:val="num" w:pos="288"/>
        </w:tabs>
        <w:ind w:left="288" w:hanging="288"/>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B783AE3"/>
    <w:multiLevelType w:val="multilevel"/>
    <w:tmpl w:val="71403438"/>
    <w:lvl w:ilvl="0">
      <w:start w:val="1"/>
      <w:numFmt w:val="decimal"/>
      <w:lvlText w:val="%1.0"/>
      <w:lvlJc w:val="left"/>
      <w:pPr>
        <w:tabs>
          <w:tab w:val="num" w:pos="432"/>
        </w:tabs>
        <w:ind w:left="432" w:hanging="432"/>
      </w:pPr>
      <w:rPr>
        <w:rFonts w:hint="default"/>
      </w:rPr>
    </w:lvl>
    <w:lvl w:ilvl="1">
      <w:start w:val="1"/>
      <w:numFmt w:val="decimal"/>
      <w:lvlText w:val="%1.%2"/>
      <w:lvlJc w:val="left"/>
      <w:pPr>
        <w:tabs>
          <w:tab w:val="num" w:pos="1140"/>
        </w:tabs>
        <w:ind w:left="1140" w:hanging="4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3" w15:restartNumberingAfterBreak="0">
    <w:nsid w:val="10CD38E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23290FB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259E661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2A2F7D92"/>
    <w:multiLevelType w:val="hybridMultilevel"/>
    <w:tmpl w:val="62167A8E"/>
    <w:lvl w:ilvl="0" w:tplc="C1241BA8">
      <w:start w:val="1"/>
      <w:numFmt w:val="bullet"/>
      <w:lvlText w:val=""/>
      <w:lvlJc w:val="left"/>
      <w:pPr>
        <w:tabs>
          <w:tab w:val="num" w:pos="288"/>
        </w:tabs>
        <w:ind w:left="288" w:hanging="288"/>
      </w:pPr>
      <w:rPr>
        <w:rFonts w:ascii="Wingdings" w:hAnsi="Wingdings" w:hint="default"/>
      </w:rPr>
    </w:lvl>
    <w:lvl w:ilvl="1" w:tplc="56B25324">
      <w:start w:val="1"/>
      <w:numFmt w:val="bullet"/>
      <w:lvlText w:val="o"/>
      <w:lvlJc w:val="left"/>
      <w:pPr>
        <w:tabs>
          <w:tab w:val="num" w:pos="720"/>
        </w:tabs>
        <w:ind w:left="720" w:hanging="288"/>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B7D0D02"/>
    <w:multiLevelType w:val="multilevel"/>
    <w:tmpl w:val="85C4362C"/>
    <w:lvl w:ilvl="0">
      <w:start w:val="1"/>
      <w:numFmt w:val="decimal"/>
      <w:lvlText w:val="%1.0"/>
      <w:lvlJc w:val="left"/>
      <w:pPr>
        <w:tabs>
          <w:tab w:val="num" w:pos="432"/>
        </w:tabs>
        <w:ind w:left="432" w:hanging="432"/>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2232"/>
        </w:tabs>
        <w:ind w:left="2232" w:hanging="720"/>
      </w:pPr>
      <w:rPr>
        <w:rFonts w:hint="default"/>
      </w:rPr>
    </w:lvl>
    <w:lvl w:ilvl="3">
      <w:start w:val="1"/>
      <w:numFmt w:val="decimal"/>
      <w:lvlText w:val="%1.%2.%3.%4"/>
      <w:lvlJc w:val="left"/>
      <w:pPr>
        <w:tabs>
          <w:tab w:val="num" w:pos="2952"/>
        </w:tabs>
        <w:ind w:left="2952" w:hanging="720"/>
      </w:pPr>
      <w:rPr>
        <w:rFonts w:hint="default"/>
      </w:rPr>
    </w:lvl>
    <w:lvl w:ilvl="4">
      <w:start w:val="1"/>
      <w:numFmt w:val="decimal"/>
      <w:lvlText w:val="%1.%2.%3.%4.%5"/>
      <w:lvlJc w:val="left"/>
      <w:pPr>
        <w:tabs>
          <w:tab w:val="num" w:pos="4032"/>
        </w:tabs>
        <w:ind w:left="4032" w:hanging="1080"/>
      </w:pPr>
      <w:rPr>
        <w:rFonts w:hint="default"/>
      </w:rPr>
    </w:lvl>
    <w:lvl w:ilvl="5">
      <w:start w:val="1"/>
      <w:numFmt w:val="decimal"/>
      <w:lvlText w:val="%1.%2.%3.%4.%5.%6"/>
      <w:lvlJc w:val="left"/>
      <w:pPr>
        <w:tabs>
          <w:tab w:val="num" w:pos="4752"/>
        </w:tabs>
        <w:ind w:left="4752" w:hanging="1080"/>
      </w:pPr>
      <w:rPr>
        <w:rFonts w:hint="default"/>
      </w:rPr>
    </w:lvl>
    <w:lvl w:ilvl="6">
      <w:start w:val="1"/>
      <w:numFmt w:val="decimal"/>
      <w:lvlText w:val="%1.%2.%3.%4.%5.%6.%7"/>
      <w:lvlJc w:val="left"/>
      <w:pPr>
        <w:tabs>
          <w:tab w:val="num" w:pos="5832"/>
        </w:tabs>
        <w:ind w:left="5832" w:hanging="1440"/>
      </w:pPr>
      <w:rPr>
        <w:rFonts w:hint="default"/>
      </w:rPr>
    </w:lvl>
    <w:lvl w:ilvl="7">
      <w:start w:val="1"/>
      <w:numFmt w:val="decimal"/>
      <w:lvlText w:val="%1.%2.%3.%4.%5.%6.%7.%8"/>
      <w:lvlJc w:val="left"/>
      <w:pPr>
        <w:tabs>
          <w:tab w:val="num" w:pos="6552"/>
        </w:tabs>
        <w:ind w:left="6552" w:hanging="1440"/>
      </w:pPr>
      <w:rPr>
        <w:rFonts w:hint="default"/>
      </w:rPr>
    </w:lvl>
    <w:lvl w:ilvl="8">
      <w:start w:val="1"/>
      <w:numFmt w:val="decimal"/>
      <w:lvlText w:val="%1.%2.%3.%4.%5.%6.%7.%8.%9"/>
      <w:lvlJc w:val="left"/>
      <w:pPr>
        <w:tabs>
          <w:tab w:val="num" w:pos="7632"/>
        </w:tabs>
        <w:ind w:left="7632" w:hanging="1800"/>
      </w:pPr>
      <w:rPr>
        <w:rFonts w:hint="default"/>
      </w:rPr>
    </w:lvl>
  </w:abstractNum>
  <w:abstractNum w:abstractNumId="8" w15:restartNumberingAfterBreak="0">
    <w:nsid w:val="32C97C37"/>
    <w:multiLevelType w:val="multilevel"/>
    <w:tmpl w:val="4796D4BC"/>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9" w15:restartNumberingAfterBreak="0">
    <w:nsid w:val="37311A4B"/>
    <w:multiLevelType w:val="hybridMultilevel"/>
    <w:tmpl w:val="A4F83EAA"/>
    <w:lvl w:ilvl="0" w:tplc="C1241BA8">
      <w:start w:val="1"/>
      <w:numFmt w:val="bullet"/>
      <w:lvlText w:val=""/>
      <w:lvlJc w:val="left"/>
      <w:pPr>
        <w:tabs>
          <w:tab w:val="num" w:pos="288"/>
        </w:tabs>
        <w:ind w:left="288" w:hanging="288"/>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81C586E"/>
    <w:multiLevelType w:val="hybridMultilevel"/>
    <w:tmpl w:val="DF069C78"/>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FD0568"/>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40C63373"/>
    <w:multiLevelType w:val="hybridMultilevel"/>
    <w:tmpl w:val="F11A0310"/>
    <w:lvl w:ilvl="0" w:tplc="C1241BA8">
      <w:start w:val="1"/>
      <w:numFmt w:val="bullet"/>
      <w:lvlText w:val=""/>
      <w:lvlJc w:val="left"/>
      <w:pPr>
        <w:tabs>
          <w:tab w:val="num" w:pos="288"/>
        </w:tabs>
        <w:ind w:left="288" w:hanging="288"/>
      </w:pPr>
      <w:rPr>
        <w:rFonts w:ascii="Wingdings" w:hAnsi="Wingdings" w:hint="default"/>
      </w:rPr>
    </w:lvl>
    <w:lvl w:ilvl="1" w:tplc="D488E7CA">
      <w:start w:val="1"/>
      <w:numFmt w:val="bullet"/>
      <w:lvlText w:val="o"/>
      <w:lvlJc w:val="left"/>
      <w:pPr>
        <w:tabs>
          <w:tab w:val="num" w:pos="720"/>
        </w:tabs>
        <w:ind w:left="720" w:hanging="288"/>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D97337B"/>
    <w:multiLevelType w:val="multilevel"/>
    <w:tmpl w:val="A4F83EAA"/>
    <w:lvl w:ilvl="0">
      <w:start w:val="1"/>
      <w:numFmt w:val="bullet"/>
      <w:lvlText w:val=""/>
      <w:lvlJc w:val="left"/>
      <w:pPr>
        <w:tabs>
          <w:tab w:val="num" w:pos="288"/>
        </w:tabs>
        <w:ind w:left="288" w:hanging="288"/>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A377F4E"/>
    <w:multiLevelType w:val="hybridMultilevel"/>
    <w:tmpl w:val="C7D81EC8"/>
    <w:lvl w:ilvl="0" w:tplc="CCD0C65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896D0C"/>
    <w:multiLevelType w:val="hybridMultilevel"/>
    <w:tmpl w:val="7AE4FF98"/>
    <w:lvl w:ilvl="0" w:tplc="BEFEADC4">
      <w:start w:val="1"/>
      <w:numFmt w:val="decimal"/>
      <w:lvlText w:val="[%1]"/>
      <w:lvlJc w:val="left"/>
      <w:pPr>
        <w:tabs>
          <w:tab w:val="num" w:pos="504"/>
        </w:tabs>
        <w:ind w:left="504"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7935286D"/>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7EA377BC"/>
    <w:multiLevelType w:val="singleLevel"/>
    <w:tmpl w:val="04090001"/>
    <w:lvl w:ilvl="0">
      <w:start w:val="1"/>
      <w:numFmt w:val="bullet"/>
      <w:lvlText w:val=""/>
      <w:lvlJc w:val="left"/>
      <w:pPr>
        <w:tabs>
          <w:tab w:val="num" w:pos="360"/>
        </w:tabs>
        <w:ind w:left="360" w:hanging="360"/>
      </w:pPr>
      <w:rPr>
        <w:rFonts w:ascii="Symbol" w:hAnsi="Symbol" w:hint="default"/>
      </w:rPr>
    </w:lvl>
  </w:abstractNum>
  <w:num w:numId="1">
    <w:abstractNumId w:val="4"/>
  </w:num>
  <w:num w:numId="2">
    <w:abstractNumId w:val="16"/>
  </w:num>
  <w:num w:numId="3">
    <w:abstractNumId w:val="3"/>
  </w:num>
  <w:num w:numId="4">
    <w:abstractNumId w:val="11"/>
  </w:num>
  <w:num w:numId="5">
    <w:abstractNumId w:val="5"/>
  </w:num>
  <w:num w:numId="6">
    <w:abstractNumId w:val="17"/>
  </w:num>
  <w:num w:numId="7">
    <w:abstractNumId w:val="9"/>
  </w:num>
  <w:num w:numId="8">
    <w:abstractNumId w:val="13"/>
  </w:num>
  <w:num w:numId="9">
    <w:abstractNumId w:val="12"/>
  </w:num>
  <w:num w:numId="10">
    <w:abstractNumId w:val="1"/>
  </w:num>
  <w:num w:numId="11">
    <w:abstractNumId w:val="6"/>
  </w:num>
  <w:num w:numId="12">
    <w:abstractNumId w:val="8"/>
  </w:num>
  <w:num w:numId="13">
    <w:abstractNumId w:val="7"/>
  </w:num>
  <w:num w:numId="14">
    <w:abstractNumId w:val="2"/>
  </w:num>
  <w:num w:numId="15">
    <w:abstractNumId w:val="15"/>
  </w:num>
  <w:num w:numId="16">
    <w:abstractNumId w:val="0"/>
  </w:num>
  <w:num w:numId="17">
    <w:abstractNumId w:val="14"/>
  </w:num>
  <w:num w:numId="18">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ngda Li">
    <w15:presenceInfo w15:providerId="AD" w15:userId="S::li1208@purdue.edu::a27a33b7-1db9-4409-a335-2a18e5e889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6"/>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20F0"/>
    <w:rsid w:val="00020009"/>
    <w:rsid w:val="000272D5"/>
    <w:rsid w:val="000437C0"/>
    <w:rsid w:val="00055FE9"/>
    <w:rsid w:val="00063499"/>
    <w:rsid w:val="0006654F"/>
    <w:rsid w:val="00066E7A"/>
    <w:rsid w:val="00070530"/>
    <w:rsid w:val="0008533E"/>
    <w:rsid w:val="00090A6E"/>
    <w:rsid w:val="000A2C1E"/>
    <w:rsid w:val="000A2F04"/>
    <w:rsid w:val="000A3E08"/>
    <w:rsid w:val="000B2580"/>
    <w:rsid w:val="000C20D2"/>
    <w:rsid w:val="000C524C"/>
    <w:rsid w:val="000F1BF8"/>
    <w:rsid w:val="000F5C2C"/>
    <w:rsid w:val="00117EB1"/>
    <w:rsid w:val="001472E8"/>
    <w:rsid w:val="0015165F"/>
    <w:rsid w:val="00172CD3"/>
    <w:rsid w:val="001816BA"/>
    <w:rsid w:val="001927CE"/>
    <w:rsid w:val="001946C9"/>
    <w:rsid w:val="001A0A12"/>
    <w:rsid w:val="001A1873"/>
    <w:rsid w:val="001B2B1D"/>
    <w:rsid w:val="001B5EAC"/>
    <w:rsid w:val="001B6C92"/>
    <w:rsid w:val="001B6E25"/>
    <w:rsid w:val="001D4DA5"/>
    <w:rsid w:val="001E2D2E"/>
    <w:rsid w:val="001F2265"/>
    <w:rsid w:val="001F3139"/>
    <w:rsid w:val="001F6FF8"/>
    <w:rsid w:val="001F70EC"/>
    <w:rsid w:val="00201E60"/>
    <w:rsid w:val="00230095"/>
    <w:rsid w:val="00251833"/>
    <w:rsid w:val="00254D44"/>
    <w:rsid w:val="002644EA"/>
    <w:rsid w:val="00266B17"/>
    <w:rsid w:val="00267E49"/>
    <w:rsid w:val="00276613"/>
    <w:rsid w:val="00284432"/>
    <w:rsid w:val="002C1B5E"/>
    <w:rsid w:val="002C4AF3"/>
    <w:rsid w:val="002C63AF"/>
    <w:rsid w:val="002D4601"/>
    <w:rsid w:val="002D566F"/>
    <w:rsid w:val="002F1C85"/>
    <w:rsid w:val="002F2305"/>
    <w:rsid w:val="00302D0C"/>
    <w:rsid w:val="00322716"/>
    <w:rsid w:val="00325A7C"/>
    <w:rsid w:val="00341D16"/>
    <w:rsid w:val="00360472"/>
    <w:rsid w:val="003611DF"/>
    <w:rsid w:val="003613AD"/>
    <w:rsid w:val="003646B9"/>
    <w:rsid w:val="003A1D01"/>
    <w:rsid w:val="003C7B0B"/>
    <w:rsid w:val="003D0A85"/>
    <w:rsid w:val="003E3EB9"/>
    <w:rsid w:val="00425B3C"/>
    <w:rsid w:val="0045123F"/>
    <w:rsid w:val="00460A87"/>
    <w:rsid w:val="004705ED"/>
    <w:rsid w:val="00471F89"/>
    <w:rsid w:val="0047754A"/>
    <w:rsid w:val="00483690"/>
    <w:rsid w:val="00491465"/>
    <w:rsid w:val="004A43AD"/>
    <w:rsid w:val="005140EC"/>
    <w:rsid w:val="0052204C"/>
    <w:rsid w:val="00527BCA"/>
    <w:rsid w:val="00531A5A"/>
    <w:rsid w:val="00541D2E"/>
    <w:rsid w:val="00567B79"/>
    <w:rsid w:val="00574D0A"/>
    <w:rsid w:val="00583805"/>
    <w:rsid w:val="005A160F"/>
    <w:rsid w:val="005A1E31"/>
    <w:rsid w:val="005B4F61"/>
    <w:rsid w:val="005C3240"/>
    <w:rsid w:val="005D2500"/>
    <w:rsid w:val="005F25E3"/>
    <w:rsid w:val="0061121B"/>
    <w:rsid w:val="006132FC"/>
    <w:rsid w:val="00613678"/>
    <w:rsid w:val="006277ED"/>
    <w:rsid w:val="0063406E"/>
    <w:rsid w:val="0064406A"/>
    <w:rsid w:val="0066006A"/>
    <w:rsid w:val="00664B63"/>
    <w:rsid w:val="00673D1B"/>
    <w:rsid w:val="006822F6"/>
    <w:rsid w:val="00682E1A"/>
    <w:rsid w:val="006867DB"/>
    <w:rsid w:val="00687BC4"/>
    <w:rsid w:val="006963F8"/>
    <w:rsid w:val="006A18CA"/>
    <w:rsid w:val="006A4AF2"/>
    <w:rsid w:val="006A7909"/>
    <w:rsid w:val="006B149F"/>
    <w:rsid w:val="006D293D"/>
    <w:rsid w:val="006E14AE"/>
    <w:rsid w:val="006F0BB9"/>
    <w:rsid w:val="006F3EAF"/>
    <w:rsid w:val="0070581A"/>
    <w:rsid w:val="007275C9"/>
    <w:rsid w:val="007741E0"/>
    <w:rsid w:val="007828FA"/>
    <w:rsid w:val="00787F03"/>
    <w:rsid w:val="007C00B2"/>
    <w:rsid w:val="007C2C83"/>
    <w:rsid w:val="007E1076"/>
    <w:rsid w:val="007E1422"/>
    <w:rsid w:val="007E1FF6"/>
    <w:rsid w:val="007F53E6"/>
    <w:rsid w:val="0080311E"/>
    <w:rsid w:val="00807002"/>
    <w:rsid w:val="0081154D"/>
    <w:rsid w:val="008161DB"/>
    <w:rsid w:val="00824233"/>
    <w:rsid w:val="00843F8C"/>
    <w:rsid w:val="008761C8"/>
    <w:rsid w:val="00884105"/>
    <w:rsid w:val="008952E9"/>
    <w:rsid w:val="008A559D"/>
    <w:rsid w:val="008B3FE6"/>
    <w:rsid w:val="008D6BD7"/>
    <w:rsid w:val="008E43C3"/>
    <w:rsid w:val="008F1F04"/>
    <w:rsid w:val="008F62CA"/>
    <w:rsid w:val="009016A8"/>
    <w:rsid w:val="00902CC7"/>
    <w:rsid w:val="00903D16"/>
    <w:rsid w:val="00922E17"/>
    <w:rsid w:val="009234F6"/>
    <w:rsid w:val="00932B0C"/>
    <w:rsid w:val="0096420B"/>
    <w:rsid w:val="00965232"/>
    <w:rsid w:val="00970957"/>
    <w:rsid w:val="009A05D8"/>
    <w:rsid w:val="009C7024"/>
    <w:rsid w:val="009E29FE"/>
    <w:rsid w:val="009E4690"/>
    <w:rsid w:val="009F3A6A"/>
    <w:rsid w:val="00A11AF8"/>
    <w:rsid w:val="00A144D3"/>
    <w:rsid w:val="00A21425"/>
    <w:rsid w:val="00A41ED3"/>
    <w:rsid w:val="00A45E43"/>
    <w:rsid w:val="00A60BE2"/>
    <w:rsid w:val="00A80074"/>
    <w:rsid w:val="00A82E01"/>
    <w:rsid w:val="00AA6D60"/>
    <w:rsid w:val="00AA7E04"/>
    <w:rsid w:val="00AC34E4"/>
    <w:rsid w:val="00AF2B76"/>
    <w:rsid w:val="00AF6D2D"/>
    <w:rsid w:val="00AF7A4A"/>
    <w:rsid w:val="00B01698"/>
    <w:rsid w:val="00B17AF5"/>
    <w:rsid w:val="00B30088"/>
    <w:rsid w:val="00B30E6F"/>
    <w:rsid w:val="00B40D74"/>
    <w:rsid w:val="00B42C0A"/>
    <w:rsid w:val="00B53696"/>
    <w:rsid w:val="00B7034E"/>
    <w:rsid w:val="00B87B94"/>
    <w:rsid w:val="00BA29EB"/>
    <w:rsid w:val="00BA6B33"/>
    <w:rsid w:val="00BC1785"/>
    <w:rsid w:val="00BC7B8C"/>
    <w:rsid w:val="00BD64FB"/>
    <w:rsid w:val="00BE16D1"/>
    <w:rsid w:val="00BE63C8"/>
    <w:rsid w:val="00BF478E"/>
    <w:rsid w:val="00BF6572"/>
    <w:rsid w:val="00C00BE5"/>
    <w:rsid w:val="00C04C1D"/>
    <w:rsid w:val="00C12BDE"/>
    <w:rsid w:val="00C314E5"/>
    <w:rsid w:val="00C33FD1"/>
    <w:rsid w:val="00C620F0"/>
    <w:rsid w:val="00C824F0"/>
    <w:rsid w:val="00CA5D44"/>
    <w:rsid w:val="00CB170F"/>
    <w:rsid w:val="00D14EE2"/>
    <w:rsid w:val="00D2123C"/>
    <w:rsid w:val="00D26A2C"/>
    <w:rsid w:val="00D74BFD"/>
    <w:rsid w:val="00D75838"/>
    <w:rsid w:val="00D8708B"/>
    <w:rsid w:val="00D943D6"/>
    <w:rsid w:val="00DB64A5"/>
    <w:rsid w:val="00DC2D90"/>
    <w:rsid w:val="00DE3564"/>
    <w:rsid w:val="00DE5AD5"/>
    <w:rsid w:val="00E13F66"/>
    <w:rsid w:val="00E3503D"/>
    <w:rsid w:val="00E42CCC"/>
    <w:rsid w:val="00E57752"/>
    <w:rsid w:val="00E6115E"/>
    <w:rsid w:val="00E7027F"/>
    <w:rsid w:val="00E70C23"/>
    <w:rsid w:val="00E70D93"/>
    <w:rsid w:val="00E73A2D"/>
    <w:rsid w:val="00E75755"/>
    <w:rsid w:val="00E75D52"/>
    <w:rsid w:val="00EA619F"/>
    <w:rsid w:val="00EB0E82"/>
    <w:rsid w:val="00EE76B4"/>
    <w:rsid w:val="00EF4D72"/>
    <w:rsid w:val="00EF7D41"/>
    <w:rsid w:val="00F00F80"/>
    <w:rsid w:val="00F05676"/>
    <w:rsid w:val="00F11562"/>
    <w:rsid w:val="00F6586D"/>
    <w:rsid w:val="00F711AF"/>
    <w:rsid w:val="00FA26AC"/>
    <w:rsid w:val="00FA3E9D"/>
    <w:rsid w:val="00FC2E1F"/>
    <w:rsid w:val="00FD380F"/>
    <w:rsid w:val="00FD4352"/>
    <w:rsid w:val="00FE0250"/>
    <w:rsid w:val="00FF2B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DD98DD"/>
  <w15:docId w15:val="{B7D293B7-B4D2-42EA-B3AD-E21EFE435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rPr>
  </w:style>
  <w:style w:type="paragraph" w:styleId="Heading1">
    <w:name w:val="heading 1"/>
    <w:basedOn w:val="Normal"/>
    <w:next w:val="Normal"/>
    <w:qFormat/>
    <w:pPr>
      <w:keepNext/>
      <w:outlineLvl w:val="0"/>
    </w:pPr>
    <w:rPr>
      <w:i/>
      <w:iCs/>
    </w:rPr>
  </w:style>
  <w:style w:type="paragraph" w:styleId="Heading2">
    <w:name w:val="heading 2"/>
    <w:basedOn w:val="Normal"/>
    <w:next w:val="Normal"/>
    <w:qFormat/>
    <w:rsid w:val="005A1E31"/>
    <w:pPr>
      <w:keepNext/>
      <w:outlineLvl w:val="1"/>
    </w:pPr>
  </w:style>
  <w:style w:type="paragraph" w:styleId="Heading3">
    <w:name w:val="heading 3"/>
    <w:basedOn w:val="Normal"/>
    <w:next w:val="Normal"/>
    <w:qFormat/>
    <w:rsid w:val="003611DF"/>
    <w:pPr>
      <w:keepNext/>
      <w:jc w:val="center"/>
      <w:outlineLvl w:val="2"/>
    </w:pPr>
    <w:rPr>
      <w:b/>
    </w:rPr>
  </w:style>
  <w:style w:type="paragraph" w:styleId="Heading5">
    <w:name w:val="heading 5"/>
    <w:basedOn w:val="Normal"/>
    <w:next w:val="Normal"/>
    <w:qFormat/>
    <w:rsid w:val="005A1E31"/>
    <w:pPr>
      <w:keepNext/>
      <w:jc w:val="center"/>
      <w:outlineLvl w:val="4"/>
    </w:pPr>
    <w:rPr>
      <w:rFonts w:ascii="Arial" w:hAnsi="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Title">
    <w:name w:val="Title"/>
    <w:basedOn w:val="Normal"/>
    <w:link w:val="TitleChar"/>
    <w:qFormat/>
    <w:pPr>
      <w:jc w:val="center"/>
    </w:pPr>
    <w:rPr>
      <w:b/>
      <w:sz w:val="28"/>
    </w:rPr>
  </w:style>
  <w:style w:type="paragraph" w:styleId="BodyText">
    <w:name w:val="Body Text"/>
    <w:basedOn w:val="Normal"/>
    <w:pPr>
      <w:spacing w:before="120"/>
      <w:jc w:val="both"/>
    </w:pPr>
  </w:style>
  <w:style w:type="table" w:styleId="TableGrid">
    <w:name w:val="Table Grid"/>
    <w:basedOn w:val="TableNormal"/>
    <w:rsid w:val="006A4A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2204C"/>
  </w:style>
  <w:style w:type="character" w:customStyle="1" w:styleId="TitleChar">
    <w:name w:val="Title Char"/>
    <w:basedOn w:val="DefaultParagraphFont"/>
    <w:link w:val="Title"/>
    <w:rsid w:val="00787F03"/>
    <w:rPr>
      <w:b/>
      <w:sz w:val="28"/>
    </w:rPr>
  </w:style>
  <w:style w:type="character" w:styleId="Hyperlink">
    <w:name w:val="Hyperlink"/>
    <w:basedOn w:val="DefaultParagraphFont"/>
    <w:rsid w:val="006F0BB9"/>
    <w:rPr>
      <w:color w:val="0000FF" w:themeColor="hyperlink"/>
      <w:u w:val="single"/>
    </w:rPr>
  </w:style>
  <w:style w:type="character" w:customStyle="1" w:styleId="FooterChar">
    <w:name w:val="Footer Char"/>
    <w:basedOn w:val="DefaultParagraphFont"/>
    <w:link w:val="Footer"/>
    <w:uiPriority w:val="99"/>
    <w:rsid w:val="006F0BB9"/>
    <w:rPr>
      <w:sz w:val="24"/>
    </w:rPr>
  </w:style>
  <w:style w:type="paragraph" w:styleId="BalloonText">
    <w:name w:val="Balloon Text"/>
    <w:basedOn w:val="Normal"/>
    <w:link w:val="BalloonTextChar"/>
    <w:rsid w:val="002F2305"/>
    <w:rPr>
      <w:rFonts w:ascii="Tahoma" w:hAnsi="Tahoma" w:cs="Tahoma"/>
      <w:sz w:val="16"/>
      <w:szCs w:val="16"/>
    </w:rPr>
  </w:style>
  <w:style w:type="character" w:customStyle="1" w:styleId="BalloonTextChar">
    <w:name w:val="Balloon Text Char"/>
    <w:basedOn w:val="DefaultParagraphFont"/>
    <w:link w:val="BalloonText"/>
    <w:rsid w:val="002F2305"/>
    <w:rPr>
      <w:rFonts w:ascii="Tahoma" w:hAnsi="Tahoma" w:cs="Tahoma"/>
      <w:sz w:val="16"/>
      <w:szCs w:val="16"/>
    </w:rPr>
  </w:style>
  <w:style w:type="paragraph" w:styleId="Caption">
    <w:name w:val="caption"/>
    <w:basedOn w:val="Normal"/>
    <w:next w:val="Normal"/>
    <w:unhideWhenUsed/>
    <w:qFormat/>
    <w:rsid w:val="00DE3564"/>
    <w:pPr>
      <w:spacing w:after="200"/>
    </w:pPr>
    <w:rPr>
      <w:i/>
      <w:iCs/>
      <w:color w:val="1F497D" w:themeColor="text2"/>
      <w:sz w:val="18"/>
      <w:szCs w:val="18"/>
    </w:rPr>
  </w:style>
  <w:style w:type="paragraph" w:styleId="ListParagraph">
    <w:name w:val="List Paragraph"/>
    <w:basedOn w:val="Normal"/>
    <w:uiPriority w:val="34"/>
    <w:qFormat/>
    <w:rsid w:val="001F3139"/>
    <w:pPr>
      <w:ind w:left="720"/>
      <w:contextualSpacing/>
    </w:pPr>
  </w:style>
  <w:style w:type="character" w:styleId="FollowedHyperlink">
    <w:name w:val="FollowedHyperlink"/>
    <w:basedOn w:val="DefaultParagraphFont"/>
    <w:semiHidden/>
    <w:unhideWhenUsed/>
    <w:rsid w:val="008761C8"/>
    <w:rPr>
      <w:color w:val="800080" w:themeColor="followedHyperlink"/>
      <w:u w:val="single"/>
    </w:rPr>
  </w:style>
  <w:style w:type="paragraph" w:styleId="NormalWeb">
    <w:name w:val="Normal (Web)"/>
    <w:basedOn w:val="Normal"/>
    <w:uiPriority w:val="99"/>
    <w:semiHidden/>
    <w:unhideWhenUsed/>
    <w:rsid w:val="009E29FE"/>
    <w:pPr>
      <w:spacing w:before="100" w:beforeAutospacing="1" w:after="100" w:afterAutospacing="1"/>
    </w:pPr>
    <w:rPr>
      <w:szCs w:val="24"/>
    </w:rPr>
  </w:style>
  <w:style w:type="character" w:styleId="UnresolvedMention">
    <w:name w:val="Unresolved Mention"/>
    <w:basedOn w:val="DefaultParagraphFont"/>
    <w:uiPriority w:val="99"/>
    <w:semiHidden/>
    <w:unhideWhenUsed/>
    <w:rsid w:val="009E29FE"/>
    <w:rPr>
      <w:color w:val="605E5C"/>
      <w:shd w:val="clear" w:color="auto" w:fill="E1DFDD"/>
    </w:rPr>
  </w:style>
  <w:style w:type="character" w:styleId="CommentReference">
    <w:name w:val="annotation reference"/>
    <w:basedOn w:val="DefaultParagraphFont"/>
    <w:semiHidden/>
    <w:unhideWhenUsed/>
    <w:rsid w:val="00531A5A"/>
    <w:rPr>
      <w:sz w:val="16"/>
      <w:szCs w:val="16"/>
    </w:rPr>
  </w:style>
  <w:style w:type="paragraph" w:styleId="CommentText">
    <w:name w:val="annotation text"/>
    <w:basedOn w:val="Normal"/>
    <w:link w:val="CommentTextChar"/>
    <w:semiHidden/>
    <w:unhideWhenUsed/>
    <w:rsid w:val="00531A5A"/>
    <w:rPr>
      <w:sz w:val="20"/>
    </w:rPr>
  </w:style>
  <w:style w:type="character" w:customStyle="1" w:styleId="CommentTextChar">
    <w:name w:val="Comment Text Char"/>
    <w:basedOn w:val="DefaultParagraphFont"/>
    <w:link w:val="CommentText"/>
    <w:semiHidden/>
    <w:rsid w:val="00531A5A"/>
  </w:style>
  <w:style w:type="paragraph" w:styleId="CommentSubject">
    <w:name w:val="annotation subject"/>
    <w:basedOn w:val="CommentText"/>
    <w:next w:val="CommentText"/>
    <w:link w:val="CommentSubjectChar"/>
    <w:semiHidden/>
    <w:unhideWhenUsed/>
    <w:rsid w:val="00531A5A"/>
    <w:rPr>
      <w:b/>
      <w:bCs/>
    </w:rPr>
  </w:style>
  <w:style w:type="character" w:customStyle="1" w:styleId="CommentSubjectChar">
    <w:name w:val="Comment Subject Char"/>
    <w:basedOn w:val="CommentTextChar"/>
    <w:link w:val="CommentSubject"/>
    <w:semiHidden/>
    <w:rsid w:val="00531A5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225490">
      <w:bodyDiv w:val="1"/>
      <w:marLeft w:val="0"/>
      <w:marRight w:val="0"/>
      <w:marTop w:val="0"/>
      <w:marBottom w:val="0"/>
      <w:divBdr>
        <w:top w:val="none" w:sz="0" w:space="0" w:color="auto"/>
        <w:left w:val="none" w:sz="0" w:space="0" w:color="auto"/>
        <w:bottom w:val="none" w:sz="0" w:space="0" w:color="auto"/>
        <w:right w:val="none" w:sz="0" w:space="0" w:color="auto"/>
      </w:divBdr>
    </w:div>
    <w:div w:id="431631391">
      <w:bodyDiv w:val="1"/>
      <w:marLeft w:val="0"/>
      <w:marRight w:val="0"/>
      <w:marTop w:val="0"/>
      <w:marBottom w:val="0"/>
      <w:divBdr>
        <w:top w:val="none" w:sz="0" w:space="0" w:color="auto"/>
        <w:left w:val="none" w:sz="0" w:space="0" w:color="auto"/>
        <w:bottom w:val="none" w:sz="0" w:space="0" w:color="auto"/>
        <w:right w:val="none" w:sz="0" w:space="0" w:color="auto"/>
      </w:divBdr>
    </w:div>
    <w:div w:id="504630975">
      <w:bodyDiv w:val="1"/>
      <w:marLeft w:val="0"/>
      <w:marRight w:val="0"/>
      <w:marTop w:val="0"/>
      <w:marBottom w:val="0"/>
      <w:divBdr>
        <w:top w:val="none" w:sz="0" w:space="0" w:color="auto"/>
        <w:left w:val="none" w:sz="0" w:space="0" w:color="auto"/>
        <w:bottom w:val="none" w:sz="0" w:space="0" w:color="auto"/>
        <w:right w:val="none" w:sz="0" w:space="0" w:color="auto"/>
      </w:divBdr>
    </w:div>
    <w:div w:id="600145814">
      <w:bodyDiv w:val="1"/>
      <w:marLeft w:val="0"/>
      <w:marRight w:val="0"/>
      <w:marTop w:val="0"/>
      <w:marBottom w:val="0"/>
      <w:divBdr>
        <w:top w:val="none" w:sz="0" w:space="0" w:color="auto"/>
        <w:left w:val="none" w:sz="0" w:space="0" w:color="auto"/>
        <w:bottom w:val="none" w:sz="0" w:space="0" w:color="auto"/>
        <w:right w:val="none" w:sz="0" w:space="0" w:color="auto"/>
      </w:divBdr>
    </w:div>
    <w:div w:id="768895180">
      <w:bodyDiv w:val="1"/>
      <w:marLeft w:val="0"/>
      <w:marRight w:val="0"/>
      <w:marTop w:val="0"/>
      <w:marBottom w:val="0"/>
      <w:divBdr>
        <w:top w:val="none" w:sz="0" w:space="0" w:color="auto"/>
        <w:left w:val="none" w:sz="0" w:space="0" w:color="auto"/>
        <w:bottom w:val="none" w:sz="0" w:space="0" w:color="auto"/>
        <w:right w:val="none" w:sz="0" w:space="0" w:color="auto"/>
      </w:divBdr>
    </w:div>
    <w:div w:id="864289723">
      <w:bodyDiv w:val="1"/>
      <w:marLeft w:val="0"/>
      <w:marRight w:val="0"/>
      <w:marTop w:val="0"/>
      <w:marBottom w:val="0"/>
      <w:divBdr>
        <w:top w:val="none" w:sz="0" w:space="0" w:color="auto"/>
        <w:left w:val="none" w:sz="0" w:space="0" w:color="auto"/>
        <w:bottom w:val="none" w:sz="0" w:space="0" w:color="auto"/>
        <w:right w:val="none" w:sz="0" w:space="0" w:color="auto"/>
      </w:divBdr>
    </w:div>
    <w:div w:id="1710569392">
      <w:bodyDiv w:val="1"/>
      <w:marLeft w:val="0"/>
      <w:marRight w:val="0"/>
      <w:marTop w:val="0"/>
      <w:marBottom w:val="0"/>
      <w:divBdr>
        <w:top w:val="none" w:sz="0" w:space="0" w:color="auto"/>
        <w:left w:val="none" w:sz="0" w:space="0" w:color="auto"/>
        <w:bottom w:val="none" w:sz="0" w:space="0" w:color="auto"/>
        <w:right w:val="none" w:sz="0" w:space="0" w:color="auto"/>
      </w:divBdr>
    </w:div>
    <w:div w:id="1982492411">
      <w:bodyDiv w:val="1"/>
      <w:marLeft w:val="0"/>
      <w:marRight w:val="0"/>
      <w:marTop w:val="0"/>
      <w:marBottom w:val="0"/>
      <w:divBdr>
        <w:top w:val="none" w:sz="0" w:space="0" w:color="auto"/>
        <w:left w:val="none" w:sz="0" w:space="0" w:color="auto"/>
        <w:bottom w:val="none" w:sz="0" w:space="0" w:color="auto"/>
        <w:right w:val="none" w:sz="0" w:space="0" w:color="auto"/>
      </w:divBdr>
    </w:div>
    <w:div w:id="2012483567">
      <w:bodyDiv w:val="1"/>
      <w:marLeft w:val="0"/>
      <w:marRight w:val="0"/>
      <w:marTop w:val="0"/>
      <w:marBottom w:val="0"/>
      <w:divBdr>
        <w:top w:val="none" w:sz="0" w:space="0" w:color="auto"/>
        <w:left w:val="none" w:sz="0" w:space="0" w:color="auto"/>
        <w:bottom w:val="none" w:sz="0" w:space="0" w:color="auto"/>
        <w:right w:val="none" w:sz="0" w:space="0" w:color="auto"/>
      </w:divBdr>
    </w:div>
    <w:div w:id="2059668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https://en.wikipedia.org/wiki/Battleship_(game)" TargetMode="Externa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1.jpe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hyperlink" Target="https://engineering.purdue.edu/ece477"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s://engineering.purdue.edu/ece4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2D5E49-FDD2-4C4F-B993-AD5A2818D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2847</TotalTime>
  <Pages>12</Pages>
  <Words>1604</Words>
  <Characters>9146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Design Project</vt:lpstr>
    </vt:vector>
  </TitlesOfParts>
  <Company>HP</Company>
  <LinksUpToDate>false</LinksUpToDate>
  <CharactersWithSpaces>10729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Project</dc:title>
  <dc:creator>Kurt Otte</dc:creator>
  <cp:lastModifiedBy>Fangda Li</cp:lastModifiedBy>
  <cp:revision>129</cp:revision>
  <cp:lastPrinted>2001-01-10T18:54:00Z</cp:lastPrinted>
  <dcterms:created xsi:type="dcterms:W3CDTF">2013-11-13T16:32:00Z</dcterms:created>
  <dcterms:modified xsi:type="dcterms:W3CDTF">2021-09-28T17:26:00Z</dcterms:modified>
</cp:coreProperties>
</file>